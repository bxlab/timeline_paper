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0B97A" w14:textId="77777777" w:rsidR="00F5253D" w:rsidRPr="00331B51" w:rsidRDefault="003A2DF9" w:rsidP="004D5175">
      <w:pPr>
        <w:rPr>
          <w:rFonts w:asciiTheme="minorHAnsi" w:hAnsiTheme="minorHAnsi" w:cs="Helvetica"/>
        </w:rPr>
      </w:pPr>
      <w:r w:rsidRPr="00331B51">
        <w:rPr>
          <w:rFonts w:asciiTheme="minorHAnsi" w:hAnsiTheme="minorHAnsi" w:cs="Helvetica"/>
          <w:b/>
        </w:rPr>
        <w:t>Putative title</w:t>
      </w:r>
      <w:r w:rsidR="00F5253D" w:rsidRPr="00331B51">
        <w:rPr>
          <w:rFonts w:asciiTheme="minorHAnsi" w:hAnsiTheme="minorHAnsi" w:cs="Helvetica"/>
          <w:b/>
        </w:rPr>
        <w:t>s</w:t>
      </w:r>
      <w:r w:rsidRPr="00331B51">
        <w:rPr>
          <w:rFonts w:asciiTheme="minorHAnsi" w:hAnsiTheme="minorHAnsi" w:cs="Helvetica"/>
          <w:b/>
        </w:rPr>
        <w:t>:</w:t>
      </w:r>
      <w:r w:rsidRPr="00331B51">
        <w:rPr>
          <w:rFonts w:asciiTheme="minorHAnsi" w:hAnsiTheme="minorHAnsi" w:cs="Helvetica"/>
        </w:rPr>
        <w:t xml:space="preserve"> </w:t>
      </w:r>
    </w:p>
    <w:p w14:paraId="019DB4E3" w14:textId="12E85FDB" w:rsidR="004D5175" w:rsidRPr="00331B51" w:rsidRDefault="002620D8" w:rsidP="00F5253D">
      <w:pPr>
        <w:pStyle w:val="ListParagraph"/>
        <w:numPr>
          <w:ilvl w:val="0"/>
          <w:numId w:val="7"/>
        </w:numPr>
        <w:rPr>
          <w:rFonts w:asciiTheme="minorHAnsi" w:hAnsiTheme="minorHAnsi"/>
        </w:rPr>
      </w:pPr>
      <w:r w:rsidRPr="00331B51">
        <w:rPr>
          <w:rFonts w:asciiTheme="minorHAnsi" w:hAnsiTheme="minorHAnsi" w:cs="Helvetica"/>
        </w:rPr>
        <w:t xml:space="preserve">Resilience and persistence of community structure in </w:t>
      </w:r>
      <w:proofErr w:type="spellStart"/>
      <w:r w:rsidR="004D5175" w:rsidRPr="00331B51">
        <w:rPr>
          <w:rFonts w:asciiTheme="minorHAnsi" w:hAnsiTheme="minorHAnsi" w:cs="Helvetica"/>
        </w:rPr>
        <w:t>polyextremophilic</w:t>
      </w:r>
      <w:proofErr w:type="spellEnd"/>
      <w:r w:rsidR="004D5175" w:rsidRPr="00331B51">
        <w:rPr>
          <w:rFonts w:asciiTheme="minorHAnsi" w:hAnsiTheme="minorHAnsi" w:cs="Helvetica"/>
        </w:rPr>
        <w:t xml:space="preserve"> </w:t>
      </w:r>
      <w:proofErr w:type="spellStart"/>
      <w:r w:rsidRPr="00331B51">
        <w:rPr>
          <w:rFonts w:asciiTheme="minorHAnsi" w:hAnsiTheme="minorHAnsi" w:cs="Helvetica"/>
        </w:rPr>
        <w:t>endoliths</w:t>
      </w:r>
      <w:proofErr w:type="spellEnd"/>
      <w:r w:rsidRPr="00331B51">
        <w:rPr>
          <w:rFonts w:asciiTheme="minorHAnsi" w:hAnsiTheme="minorHAnsi" w:cs="Helvetica"/>
        </w:rPr>
        <w:t xml:space="preserve"> following extreme </w:t>
      </w:r>
      <w:r w:rsidR="004D5175" w:rsidRPr="00331B51">
        <w:rPr>
          <w:rFonts w:asciiTheme="minorHAnsi" w:hAnsiTheme="minorHAnsi" w:cs="Helvetica"/>
        </w:rPr>
        <w:t>weather perturbations</w:t>
      </w:r>
    </w:p>
    <w:p w14:paraId="3A234CDC" w14:textId="679EAEE2" w:rsidR="00F5253D" w:rsidRPr="00331B51" w:rsidRDefault="00F5253D" w:rsidP="006C5756">
      <w:pPr>
        <w:pStyle w:val="ListParagraph"/>
        <w:numPr>
          <w:ilvl w:val="0"/>
          <w:numId w:val="7"/>
        </w:numPr>
        <w:rPr>
          <w:rFonts w:asciiTheme="minorHAnsi" w:hAnsiTheme="minorHAnsi"/>
        </w:rPr>
      </w:pPr>
      <w:r w:rsidRPr="00331B51">
        <w:rPr>
          <w:rFonts w:asciiTheme="minorHAnsi" w:hAnsiTheme="minorHAnsi" w:cs="Helvetica"/>
        </w:rPr>
        <w:t>Extremophile microbial community structure rearrangement and resilience following extreme weather perturbations</w:t>
      </w:r>
    </w:p>
    <w:p w14:paraId="2FD5CCF4" w14:textId="77777777" w:rsidR="00F5253D" w:rsidRPr="00331B51" w:rsidRDefault="00F5253D" w:rsidP="006C5756">
      <w:pPr>
        <w:rPr>
          <w:rFonts w:asciiTheme="minorHAnsi" w:hAnsiTheme="minorHAnsi"/>
          <w:b/>
        </w:rPr>
      </w:pPr>
    </w:p>
    <w:p w14:paraId="7D4C2F0C" w14:textId="2BDC9B99" w:rsidR="004D5175" w:rsidRPr="00331B51" w:rsidRDefault="00273712" w:rsidP="006C5756">
      <w:pPr>
        <w:rPr>
          <w:rFonts w:asciiTheme="minorHAnsi" w:hAnsiTheme="minorHAnsi"/>
        </w:rPr>
      </w:pPr>
      <w:r w:rsidRPr="00331B51">
        <w:rPr>
          <w:rFonts w:asciiTheme="minorHAnsi" w:hAnsiTheme="minorHAnsi"/>
          <w:b/>
        </w:rPr>
        <w:t>Authors:</w:t>
      </w:r>
      <w:r w:rsidRPr="00331B51">
        <w:rPr>
          <w:rFonts w:asciiTheme="minorHAnsi" w:hAnsiTheme="minorHAnsi"/>
        </w:rPr>
        <w:t xml:space="preserve"> </w:t>
      </w:r>
      <w:r w:rsidR="004D5175" w:rsidRPr="00331B51">
        <w:rPr>
          <w:rFonts w:asciiTheme="minorHAnsi" w:hAnsiTheme="minorHAnsi"/>
        </w:rPr>
        <w:t xml:space="preserve">Gherman Uritskiy, Adam Munn, Samantha </w:t>
      </w:r>
      <w:proofErr w:type="spellStart"/>
      <w:r w:rsidR="004D5175" w:rsidRPr="00331B51">
        <w:rPr>
          <w:rFonts w:asciiTheme="minorHAnsi" w:hAnsiTheme="minorHAnsi"/>
        </w:rPr>
        <w:t>Getsin</w:t>
      </w:r>
      <w:proofErr w:type="spellEnd"/>
      <w:r w:rsidR="004D5175" w:rsidRPr="00331B51">
        <w:rPr>
          <w:rFonts w:asciiTheme="minorHAnsi" w:hAnsiTheme="minorHAnsi"/>
        </w:rPr>
        <w:t>, Brian Glass, James Taylor</w:t>
      </w:r>
      <w:r w:rsidRPr="00331B51">
        <w:rPr>
          <w:rFonts w:asciiTheme="minorHAnsi" w:hAnsiTheme="minorHAnsi"/>
        </w:rPr>
        <w:t>*</w:t>
      </w:r>
      <w:r w:rsidR="004D5175" w:rsidRPr="00331B51">
        <w:rPr>
          <w:rFonts w:asciiTheme="minorHAnsi" w:hAnsiTheme="minorHAnsi"/>
        </w:rPr>
        <w:t>, and Jocelyne DiRuggiero</w:t>
      </w:r>
      <w:r w:rsidRPr="00331B51">
        <w:rPr>
          <w:rFonts w:asciiTheme="minorHAnsi" w:hAnsiTheme="minorHAnsi"/>
        </w:rPr>
        <w:t>*</w:t>
      </w:r>
    </w:p>
    <w:p w14:paraId="407C6C6B" w14:textId="77777777" w:rsidR="004D5175" w:rsidRPr="00331B51" w:rsidRDefault="004D5175" w:rsidP="006C5756">
      <w:pPr>
        <w:rPr>
          <w:rFonts w:asciiTheme="minorHAnsi" w:hAnsiTheme="minorHAnsi"/>
          <w:b/>
        </w:rPr>
      </w:pPr>
    </w:p>
    <w:p w14:paraId="1B006F48" w14:textId="77777777" w:rsidR="00853788" w:rsidRPr="00331B51" w:rsidRDefault="00853788" w:rsidP="006C5756">
      <w:pPr>
        <w:rPr>
          <w:rFonts w:asciiTheme="minorHAnsi" w:hAnsiTheme="minorHAnsi"/>
          <w:b/>
        </w:rPr>
      </w:pPr>
    </w:p>
    <w:p w14:paraId="64B0C62C" w14:textId="2175D080" w:rsidR="004D5175" w:rsidRPr="00331B51" w:rsidRDefault="004D5175" w:rsidP="004D5175">
      <w:pPr>
        <w:rPr>
          <w:rFonts w:asciiTheme="minorHAnsi" w:hAnsiTheme="minorHAnsi"/>
          <w:b/>
        </w:rPr>
      </w:pPr>
      <w:r w:rsidRPr="00331B51">
        <w:rPr>
          <w:rFonts w:asciiTheme="minorHAnsi" w:hAnsiTheme="minorHAnsi"/>
          <w:b/>
        </w:rPr>
        <w:t>RELEVANCE AND SIGNIFICANCE</w:t>
      </w:r>
    </w:p>
    <w:p w14:paraId="00581A4B" w14:textId="34B8FF09" w:rsidR="004D5175" w:rsidRPr="00331B51" w:rsidRDefault="004D5175" w:rsidP="006C5756">
      <w:pPr>
        <w:rPr>
          <w:rFonts w:asciiTheme="minorHAnsi" w:hAnsiTheme="minorHAnsi"/>
        </w:rPr>
      </w:pPr>
      <w:r w:rsidRPr="00331B51">
        <w:rPr>
          <w:rFonts w:asciiTheme="minorHAnsi" w:hAnsiTheme="minorHAnsi"/>
        </w:rPr>
        <w:t xml:space="preserve">In this body of work, we </w:t>
      </w:r>
      <w:r w:rsidR="00853788" w:rsidRPr="00331B51">
        <w:rPr>
          <w:rFonts w:asciiTheme="minorHAnsi" w:hAnsiTheme="minorHAnsi"/>
        </w:rPr>
        <w:t>characterize the</w:t>
      </w:r>
      <w:r w:rsidRPr="00331B51">
        <w:rPr>
          <w:rFonts w:asciiTheme="minorHAnsi" w:hAnsiTheme="minorHAnsi"/>
        </w:rPr>
        <w:t xml:space="preserve"> temporal dynamics of endolithic communities for the first time, following the changes in taxonomic and functional composition of halite microbiota at long (year) and medium (months) temporal scales. </w:t>
      </w:r>
      <w:r w:rsidR="00853788" w:rsidRPr="00331B51">
        <w:rPr>
          <w:rFonts w:asciiTheme="minorHAnsi" w:hAnsiTheme="minorHAnsi"/>
        </w:rPr>
        <w:t xml:space="preserve">We </w:t>
      </w:r>
      <w:r w:rsidRPr="00331B51">
        <w:rPr>
          <w:rFonts w:asciiTheme="minorHAnsi" w:hAnsiTheme="minorHAnsi"/>
        </w:rPr>
        <w:t xml:space="preserve">also </w:t>
      </w:r>
      <w:r w:rsidR="00853788" w:rsidRPr="00331B51">
        <w:rPr>
          <w:rFonts w:asciiTheme="minorHAnsi" w:hAnsiTheme="minorHAnsi"/>
        </w:rPr>
        <w:t>describe the response</w:t>
      </w:r>
      <w:r w:rsidR="00F5253D" w:rsidRPr="00331B51">
        <w:rPr>
          <w:rFonts w:asciiTheme="minorHAnsi" w:hAnsiTheme="minorHAnsi"/>
        </w:rPr>
        <w:t xml:space="preserve"> </w:t>
      </w:r>
      <w:r w:rsidR="00853788" w:rsidRPr="00331B51">
        <w:rPr>
          <w:rFonts w:asciiTheme="minorHAnsi" w:hAnsiTheme="minorHAnsi"/>
        </w:rPr>
        <w:t xml:space="preserve">of </w:t>
      </w:r>
      <w:r w:rsidR="00F5253D" w:rsidRPr="00331B51">
        <w:rPr>
          <w:rFonts w:asciiTheme="minorHAnsi" w:hAnsiTheme="minorHAnsi"/>
        </w:rPr>
        <w:t xml:space="preserve">this </w:t>
      </w:r>
      <w:proofErr w:type="spellStart"/>
      <w:r w:rsidR="00F5253D" w:rsidRPr="00331B51">
        <w:rPr>
          <w:rFonts w:asciiTheme="minorHAnsi" w:hAnsiTheme="minorHAnsi"/>
        </w:rPr>
        <w:t>polyextremophilic</w:t>
      </w:r>
      <w:proofErr w:type="spellEnd"/>
      <w:r w:rsidR="00F5253D" w:rsidRPr="00331B51">
        <w:rPr>
          <w:rFonts w:asciiTheme="minorHAnsi" w:hAnsiTheme="minorHAnsi"/>
        </w:rPr>
        <w:t xml:space="preserve"> microbiome</w:t>
      </w:r>
      <w:r w:rsidRPr="00331B51">
        <w:rPr>
          <w:rFonts w:asciiTheme="minorHAnsi" w:hAnsiTheme="minorHAnsi"/>
        </w:rPr>
        <w:t xml:space="preserve"> </w:t>
      </w:r>
      <w:r w:rsidR="00853788" w:rsidRPr="00331B51">
        <w:rPr>
          <w:rFonts w:asciiTheme="minorHAnsi" w:hAnsiTheme="minorHAnsi"/>
        </w:rPr>
        <w:t>to a large-scale weather anomaly, likely resulting from climate change</w:t>
      </w:r>
      <w:r w:rsidRPr="00331B51">
        <w:rPr>
          <w:rFonts w:asciiTheme="minorHAnsi" w:hAnsiTheme="minorHAnsi"/>
        </w:rPr>
        <w:t xml:space="preserve">. </w:t>
      </w:r>
      <w:r w:rsidR="00F5253D" w:rsidRPr="00331B51">
        <w:rPr>
          <w:rFonts w:asciiTheme="minorHAnsi" w:hAnsiTheme="minorHAnsi"/>
        </w:rPr>
        <w:t xml:space="preserve">The isolated nature of these communities </w:t>
      </w:r>
      <w:r w:rsidRPr="00331B51">
        <w:rPr>
          <w:rFonts w:asciiTheme="minorHAnsi" w:hAnsiTheme="minorHAnsi"/>
        </w:rPr>
        <w:t xml:space="preserve">allows us to study the effects of such weather changes </w:t>
      </w:r>
      <w:r w:rsidR="00F5253D" w:rsidRPr="00331B51">
        <w:rPr>
          <w:rFonts w:asciiTheme="minorHAnsi" w:hAnsiTheme="minorHAnsi"/>
        </w:rPr>
        <w:t xml:space="preserve">with </w:t>
      </w:r>
      <w:r w:rsidRPr="00331B51">
        <w:rPr>
          <w:rFonts w:asciiTheme="minorHAnsi" w:hAnsiTheme="minorHAnsi"/>
        </w:rPr>
        <w:t xml:space="preserve">minimal interference from other environmental factors. </w:t>
      </w:r>
      <w:r w:rsidR="00853788" w:rsidRPr="00331B51">
        <w:rPr>
          <w:rFonts w:asciiTheme="minorHAnsi" w:hAnsiTheme="minorHAnsi"/>
        </w:rPr>
        <w:t xml:space="preserve">This </w:t>
      </w:r>
      <w:r w:rsidRPr="00331B51">
        <w:rPr>
          <w:rFonts w:asciiTheme="minorHAnsi" w:hAnsiTheme="minorHAnsi"/>
        </w:rPr>
        <w:t xml:space="preserve">work </w:t>
      </w:r>
      <w:r w:rsidR="00853788" w:rsidRPr="00331B51">
        <w:rPr>
          <w:rFonts w:asciiTheme="minorHAnsi" w:hAnsiTheme="minorHAnsi"/>
        </w:rPr>
        <w:t xml:space="preserve">has implications on understanding the composition dynamics </w:t>
      </w:r>
      <w:r w:rsidRPr="00331B51">
        <w:rPr>
          <w:rFonts w:asciiTheme="minorHAnsi" w:hAnsiTheme="minorHAnsi"/>
        </w:rPr>
        <w:t xml:space="preserve">and functional resilience </w:t>
      </w:r>
      <w:r w:rsidR="00853788" w:rsidRPr="00331B51">
        <w:rPr>
          <w:rFonts w:asciiTheme="minorHAnsi" w:hAnsiTheme="minorHAnsi"/>
        </w:rPr>
        <w:t>of highly specialized communities</w:t>
      </w:r>
      <w:r w:rsidRPr="00331B51">
        <w:rPr>
          <w:rFonts w:asciiTheme="minorHAnsi" w:hAnsiTheme="minorHAnsi"/>
        </w:rPr>
        <w:t>.</w:t>
      </w:r>
    </w:p>
    <w:p w14:paraId="0C278AB3" w14:textId="77777777" w:rsidR="0005196F" w:rsidRPr="00331B51" w:rsidRDefault="0005196F" w:rsidP="006C5756">
      <w:pPr>
        <w:rPr>
          <w:rFonts w:asciiTheme="minorHAnsi" w:hAnsiTheme="minorHAnsi"/>
        </w:rPr>
      </w:pPr>
    </w:p>
    <w:p w14:paraId="4EF5656B" w14:textId="7560497C" w:rsidR="004D5175" w:rsidRPr="00331B51" w:rsidRDefault="0005196F" w:rsidP="006C5756">
      <w:pPr>
        <w:rPr>
          <w:rFonts w:asciiTheme="minorHAnsi" w:hAnsiTheme="minorHAnsi"/>
        </w:rPr>
      </w:pPr>
      <w:r w:rsidRPr="00331B51">
        <w:rPr>
          <w:rFonts w:asciiTheme="minorHAnsi" w:hAnsiTheme="minorHAnsi"/>
          <w:b/>
        </w:rPr>
        <w:t>Possible journals for submission</w:t>
      </w:r>
      <w:r w:rsidR="00853788" w:rsidRPr="00331B51">
        <w:rPr>
          <w:rFonts w:asciiTheme="minorHAnsi" w:hAnsiTheme="minorHAnsi"/>
        </w:rPr>
        <w:t xml:space="preserve">: </w:t>
      </w:r>
      <w:r w:rsidRPr="00331B51">
        <w:rPr>
          <w:rFonts w:asciiTheme="minorHAnsi" w:hAnsiTheme="minorHAnsi"/>
        </w:rPr>
        <w:t>Microbiome (IF=</w:t>
      </w:r>
      <w:r w:rsidR="003830A5" w:rsidRPr="00331B51">
        <w:rPr>
          <w:rFonts w:asciiTheme="minorHAnsi" w:hAnsiTheme="minorHAnsi"/>
        </w:rPr>
        <w:t>9.1</w:t>
      </w:r>
      <w:r w:rsidRPr="00331B51">
        <w:rPr>
          <w:rFonts w:asciiTheme="minorHAnsi" w:hAnsiTheme="minorHAnsi"/>
        </w:rPr>
        <w:t>), ISMEJ</w:t>
      </w:r>
      <w:r w:rsidR="001B17FB" w:rsidRPr="00331B51">
        <w:rPr>
          <w:rFonts w:asciiTheme="minorHAnsi" w:hAnsiTheme="minorHAnsi"/>
        </w:rPr>
        <w:t xml:space="preserve"> (IF=9.3)</w:t>
      </w:r>
      <w:r w:rsidRPr="00331B51">
        <w:rPr>
          <w:rFonts w:asciiTheme="minorHAnsi" w:hAnsiTheme="minorHAnsi"/>
        </w:rPr>
        <w:t>,</w:t>
      </w:r>
      <w:r w:rsidR="00853788" w:rsidRPr="00331B51">
        <w:rPr>
          <w:rFonts w:asciiTheme="minorHAnsi" w:hAnsiTheme="minorHAnsi"/>
        </w:rPr>
        <w:t xml:space="preserve"> Nat. Microbiology</w:t>
      </w:r>
      <w:r w:rsidR="001B17FB" w:rsidRPr="00331B51">
        <w:rPr>
          <w:rFonts w:asciiTheme="minorHAnsi" w:hAnsiTheme="minorHAnsi"/>
        </w:rPr>
        <w:t xml:space="preserve"> (Unrated)</w:t>
      </w:r>
      <w:r w:rsidRPr="00331B51">
        <w:rPr>
          <w:rFonts w:asciiTheme="minorHAnsi" w:hAnsiTheme="minorHAnsi"/>
        </w:rPr>
        <w:t>,</w:t>
      </w:r>
      <w:r w:rsidR="001F7F03" w:rsidRPr="00331B51">
        <w:rPr>
          <w:rFonts w:asciiTheme="minorHAnsi" w:hAnsiTheme="minorHAnsi"/>
        </w:rPr>
        <w:t xml:space="preserve"> Trends in Ecology &amp; Evolution</w:t>
      </w:r>
      <w:r w:rsidRPr="00331B51">
        <w:rPr>
          <w:rFonts w:asciiTheme="minorHAnsi" w:hAnsiTheme="minorHAnsi"/>
        </w:rPr>
        <w:t xml:space="preserve"> (IF=10.5)</w:t>
      </w:r>
    </w:p>
    <w:p w14:paraId="3F57F3C3" w14:textId="77777777" w:rsidR="007458BD" w:rsidRPr="00331B51" w:rsidRDefault="007458BD" w:rsidP="006C5756">
      <w:pPr>
        <w:rPr>
          <w:rFonts w:asciiTheme="minorHAnsi" w:hAnsiTheme="minorHAnsi"/>
          <w:b/>
        </w:rPr>
      </w:pPr>
    </w:p>
    <w:p w14:paraId="72259DDC" w14:textId="2825FFDA" w:rsidR="001B17FB" w:rsidRPr="00331B51" w:rsidRDefault="00C649E5" w:rsidP="006C5756">
      <w:pPr>
        <w:rPr>
          <w:rFonts w:asciiTheme="minorHAnsi" w:hAnsiTheme="minorHAnsi"/>
          <w:b/>
        </w:rPr>
      </w:pPr>
      <w:r w:rsidRPr="00331B51">
        <w:rPr>
          <w:rFonts w:asciiTheme="minorHAnsi" w:hAnsiTheme="minorHAnsi"/>
          <w:b/>
        </w:rPr>
        <w:br w:type="page"/>
      </w:r>
    </w:p>
    <w:p w14:paraId="4530C60F" w14:textId="53961A51" w:rsidR="004D5175" w:rsidRPr="00331B51" w:rsidRDefault="006A76A1" w:rsidP="006C5756">
      <w:pPr>
        <w:rPr>
          <w:rFonts w:asciiTheme="minorHAnsi" w:hAnsiTheme="minorHAnsi"/>
          <w:b/>
        </w:rPr>
      </w:pPr>
      <w:r w:rsidRPr="00331B51">
        <w:rPr>
          <w:rFonts w:asciiTheme="minorHAnsi" w:hAnsiTheme="minorHAnsi"/>
          <w:b/>
        </w:rPr>
        <w:lastRenderedPageBreak/>
        <w:t>ABSTRACT</w:t>
      </w:r>
    </w:p>
    <w:p w14:paraId="206295CC" w14:textId="77777777" w:rsidR="00A6398D" w:rsidRPr="00331B51" w:rsidRDefault="00A6398D" w:rsidP="006C5756">
      <w:pPr>
        <w:rPr>
          <w:rFonts w:asciiTheme="minorHAnsi" w:hAnsiTheme="minorHAnsi"/>
          <w:b/>
        </w:rPr>
      </w:pPr>
    </w:p>
    <w:p w14:paraId="78F2BCCC" w14:textId="66938842" w:rsidR="004D5175" w:rsidRPr="00331B51" w:rsidRDefault="004D5175" w:rsidP="004D5175">
      <w:pPr>
        <w:rPr>
          <w:rFonts w:asciiTheme="minorHAnsi" w:hAnsiTheme="minorHAnsi" w:cs="Helvetica"/>
        </w:rPr>
      </w:pPr>
      <w:r w:rsidRPr="00331B51">
        <w:rPr>
          <w:rFonts w:asciiTheme="minorHAnsi" w:hAnsiTheme="minorHAnsi"/>
          <w:b/>
        </w:rPr>
        <w:t xml:space="preserve">Background: </w:t>
      </w:r>
      <w:r w:rsidRPr="00331B51">
        <w:rPr>
          <w:rFonts w:asciiTheme="minorHAnsi" w:hAnsiTheme="minorHAnsi" w:cs="Helvetica"/>
        </w:rPr>
        <w:t>The highly specialized halophilic communities residing in halite nodules of the Atacama Desert are adapted to survive decades without rainfall. The majority of members in this halophilic community are salt-in strategists, and have proteomes that are highly adapted to function at high interna</w:t>
      </w:r>
      <w:r w:rsidR="00F16F07">
        <w:rPr>
          <w:rFonts w:asciiTheme="minorHAnsi" w:hAnsiTheme="minorHAnsi" w:cs="Helvetica"/>
        </w:rPr>
        <w:t>l salt concentrations. A recent</w:t>
      </w:r>
      <w:r w:rsidRPr="00331B51">
        <w:rPr>
          <w:rFonts w:asciiTheme="minorHAnsi" w:hAnsiTheme="minorHAnsi" w:cs="Helvetica"/>
        </w:rPr>
        <w:t xml:space="preserve"> rain event across the desert offered a unique opportunity to study the response of endolithic extremophiles to weather</w:t>
      </w:r>
      <w:r w:rsidR="00F16F07">
        <w:rPr>
          <w:rFonts w:asciiTheme="minorHAnsi" w:hAnsiTheme="minorHAnsi" w:cs="Helvetica"/>
        </w:rPr>
        <w:t xml:space="preserve"> anomalies, and more generally the recovery of microbial population from extreme perturbations</w:t>
      </w:r>
      <w:r w:rsidRPr="00331B51">
        <w:rPr>
          <w:rFonts w:asciiTheme="minorHAnsi" w:hAnsiTheme="minorHAnsi" w:cs="Helvetica"/>
        </w:rPr>
        <w:t xml:space="preserve">. </w:t>
      </w:r>
    </w:p>
    <w:p w14:paraId="1F6E8C72" w14:textId="77777777" w:rsidR="00A6398D" w:rsidRPr="00331B51" w:rsidRDefault="00A6398D" w:rsidP="004D5175">
      <w:pPr>
        <w:rPr>
          <w:rFonts w:asciiTheme="minorHAnsi" w:hAnsiTheme="minorHAnsi"/>
          <w:b/>
        </w:rPr>
      </w:pPr>
    </w:p>
    <w:p w14:paraId="5E23359A" w14:textId="75EB4658" w:rsidR="004D5175" w:rsidRPr="00331B51" w:rsidRDefault="004D5175" w:rsidP="004D5175">
      <w:pPr>
        <w:widowControl w:val="0"/>
        <w:autoSpaceDE w:val="0"/>
        <w:autoSpaceDN w:val="0"/>
        <w:adjustRightInd w:val="0"/>
        <w:rPr>
          <w:rFonts w:asciiTheme="minorHAnsi" w:hAnsiTheme="minorHAnsi" w:cs="Helvetica"/>
        </w:rPr>
      </w:pPr>
      <w:r w:rsidRPr="00331B51">
        <w:rPr>
          <w:rFonts w:asciiTheme="minorHAnsi" w:hAnsiTheme="minorHAnsi" w:cs="Helvetica"/>
          <w:b/>
        </w:rPr>
        <w:t xml:space="preserve">Results: </w:t>
      </w:r>
      <w:r w:rsidRPr="00331B51">
        <w:rPr>
          <w:rFonts w:asciiTheme="minorHAnsi" w:hAnsiTheme="minorHAnsi" w:cs="Helvetica"/>
        </w:rPr>
        <w:t>Our longitudinal study collected microbiota samples before and after the rain, and used amplicon and whole metagenome sequencing to uncover functional adaptations across time. The higher-order taxonomic composition and functional potential of halite microbiomes significantly shifted following the rain event, and gradually recovered to its pre-rain state over the course of the following a year. The rain event favored taxa with higher isoelectric point proteomes, suggesting a decrease in selective pressure from high salt concentrations. Investigation of abundance profiles of individual organisms revealed that the fine-scale community structure not only underwent significant re-shuffling after the rain, but also failed to recover in the following year. This rearrangement is also reflected in the</w:t>
      </w:r>
      <w:r w:rsidR="006E760A">
        <w:rPr>
          <w:rFonts w:asciiTheme="minorHAnsi" w:hAnsiTheme="minorHAnsi" w:cs="Helvetica"/>
        </w:rPr>
        <w:t xml:space="preserve"> functional potential potential</w:t>
      </w:r>
      <w:r w:rsidRPr="00331B51">
        <w:rPr>
          <w:rFonts w:asciiTheme="minorHAnsi" w:hAnsiTheme="minorHAnsi" w:cs="Helvetica"/>
        </w:rPr>
        <w:t xml:space="preserve">, </w:t>
      </w:r>
      <w:r w:rsidR="006E760A">
        <w:rPr>
          <w:rFonts w:asciiTheme="minorHAnsi" w:hAnsiTheme="minorHAnsi" w:cs="Helvetica"/>
        </w:rPr>
        <w:t xml:space="preserve">which </w:t>
      </w:r>
      <w:r w:rsidRPr="00331B51">
        <w:rPr>
          <w:rFonts w:asciiTheme="minorHAnsi" w:hAnsiTheme="minorHAnsi" w:cs="Helvetica"/>
        </w:rPr>
        <w:t>recovered fully in the year after the rain, the community functions are carried out by a different set of organisms when compared to the pre-rain communities.</w:t>
      </w:r>
    </w:p>
    <w:p w14:paraId="6F0EA87C" w14:textId="77777777" w:rsidR="00A6398D" w:rsidRPr="00331B51" w:rsidRDefault="00A6398D" w:rsidP="004D5175">
      <w:pPr>
        <w:widowControl w:val="0"/>
        <w:autoSpaceDE w:val="0"/>
        <w:autoSpaceDN w:val="0"/>
        <w:adjustRightInd w:val="0"/>
        <w:rPr>
          <w:rFonts w:asciiTheme="minorHAnsi" w:hAnsiTheme="minorHAnsi" w:cs="Helvetica"/>
          <w:b/>
        </w:rPr>
      </w:pPr>
    </w:p>
    <w:p w14:paraId="1D528EC1" w14:textId="71E06F4B" w:rsidR="006A76A1" w:rsidRPr="00331B51" w:rsidRDefault="004D5175" w:rsidP="006C5756">
      <w:pPr>
        <w:rPr>
          <w:rFonts w:asciiTheme="minorHAnsi" w:hAnsiTheme="minorHAnsi" w:cs="Helvetica"/>
          <w:b/>
        </w:rPr>
      </w:pPr>
      <w:r w:rsidRPr="00331B51">
        <w:rPr>
          <w:rFonts w:asciiTheme="minorHAnsi" w:hAnsiTheme="minorHAnsi" w:cs="Helvetica"/>
          <w:b/>
        </w:rPr>
        <w:t xml:space="preserve">Conclusions: </w:t>
      </w:r>
      <w:r w:rsidRPr="00331B51">
        <w:rPr>
          <w:rFonts w:asciiTheme="minorHAnsi" w:hAnsiTheme="minorHAnsi" w:cs="Helvetica"/>
        </w:rPr>
        <w:t>The overall taxonomic and functional structure as well as individual membership of halite extremophile communities is driven by salt concentration and water availability, and can be significantly altered by large-scale weather perturbations. While the higher order community structure is resilient and more dynamic, the individual membership may</w:t>
      </w:r>
      <w:r w:rsidR="00F16F07">
        <w:rPr>
          <w:rFonts w:asciiTheme="minorHAnsi" w:hAnsiTheme="minorHAnsi" w:cs="Helvetica"/>
        </w:rPr>
        <w:t xml:space="preserve"> be permanently rearranged</w:t>
      </w:r>
      <w:r w:rsidRPr="00331B51">
        <w:rPr>
          <w:rFonts w:asciiTheme="minorHAnsi" w:hAnsiTheme="minorHAnsi" w:cs="Helvetica"/>
        </w:rPr>
        <w:t xml:space="preserve">. However, the exact community membership is not vital to overall community functioning, as we observe persistence of functional niches despite membership rearrangement. </w:t>
      </w:r>
    </w:p>
    <w:p w14:paraId="033B42DB" w14:textId="54D51CA5" w:rsidR="00C649E5" w:rsidRPr="00331B51" w:rsidRDefault="00C649E5">
      <w:pPr>
        <w:rPr>
          <w:rFonts w:asciiTheme="minorHAnsi" w:hAnsiTheme="minorHAnsi"/>
          <w:b/>
        </w:rPr>
      </w:pPr>
      <w:r w:rsidRPr="00331B51">
        <w:rPr>
          <w:rFonts w:asciiTheme="minorHAnsi" w:hAnsiTheme="minorHAnsi"/>
          <w:b/>
        </w:rPr>
        <w:br w:type="page"/>
      </w:r>
    </w:p>
    <w:p w14:paraId="713AF2D5" w14:textId="1D6761A1" w:rsidR="00CF4294" w:rsidRPr="00331B51" w:rsidRDefault="004E6317" w:rsidP="00CF4294">
      <w:pPr>
        <w:rPr>
          <w:rFonts w:asciiTheme="minorHAnsi" w:hAnsiTheme="minorHAnsi"/>
          <w:b/>
        </w:rPr>
      </w:pPr>
      <w:r w:rsidRPr="00331B51">
        <w:rPr>
          <w:rFonts w:asciiTheme="minorHAnsi" w:hAnsiTheme="minorHAnsi"/>
          <w:b/>
        </w:rPr>
        <w:lastRenderedPageBreak/>
        <w:t>INTRODUCTION</w:t>
      </w:r>
    </w:p>
    <w:p w14:paraId="5FA901BA" w14:textId="2CC754D0" w:rsidR="00401865" w:rsidRPr="00331B51" w:rsidRDefault="00CF4294" w:rsidP="00DD5E50">
      <w:pPr>
        <w:rPr>
          <w:rFonts w:asciiTheme="minorHAnsi" w:hAnsiTheme="minorHAnsi"/>
        </w:rPr>
      </w:pPr>
      <w:r w:rsidRPr="00331B51">
        <w:rPr>
          <w:rFonts w:asciiTheme="minorHAnsi" w:hAnsiTheme="minorHAnsi"/>
        </w:rPr>
        <w:tab/>
      </w:r>
      <w:r w:rsidR="00200988" w:rsidRPr="00331B51">
        <w:rPr>
          <w:rFonts w:asciiTheme="minorHAnsi" w:hAnsiTheme="minorHAnsi"/>
        </w:rPr>
        <w:t>M</w:t>
      </w:r>
      <w:r w:rsidRPr="00331B51">
        <w:rPr>
          <w:rFonts w:asciiTheme="minorHAnsi" w:hAnsiTheme="minorHAnsi"/>
        </w:rPr>
        <w:t xml:space="preserve">icrobial communities exposed to </w:t>
      </w:r>
      <w:r w:rsidR="00200988" w:rsidRPr="00331B51">
        <w:rPr>
          <w:rFonts w:asciiTheme="minorHAnsi" w:hAnsiTheme="minorHAnsi"/>
        </w:rPr>
        <w:t xml:space="preserve">identical environmental conditions often </w:t>
      </w:r>
      <w:r w:rsidRPr="00331B51">
        <w:rPr>
          <w:rFonts w:asciiTheme="minorHAnsi" w:hAnsiTheme="minorHAnsi"/>
        </w:rPr>
        <w:t xml:space="preserve">converge on a similar functional </w:t>
      </w:r>
      <w:r w:rsidR="00200988" w:rsidRPr="00331B51">
        <w:rPr>
          <w:rFonts w:asciiTheme="minorHAnsi" w:hAnsiTheme="minorHAnsi"/>
        </w:rPr>
        <w:t>potential landscape, as they are subjected to similar selective pressures</w:t>
      </w:r>
      <w:r w:rsidR="00997B8D">
        <w:rPr>
          <w:rFonts w:asciiTheme="minorHAnsi" w:hAnsiTheme="minorHAnsi"/>
        </w:rPr>
        <w:t xml:space="preserve"> [ref?]</w:t>
      </w:r>
      <w:r w:rsidRPr="00331B51">
        <w:rPr>
          <w:rFonts w:asciiTheme="minorHAnsi" w:hAnsiTheme="minorHAnsi"/>
        </w:rPr>
        <w:t>.</w:t>
      </w:r>
      <w:r w:rsidR="00401865" w:rsidRPr="00331B51">
        <w:rPr>
          <w:rFonts w:asciiTheme="minorHAnsi" w:hAnsiTheme="minorHAnsi"/>
        </w:rPr>
        <w:t xml:space="preserve"> Because the functional distance between organisms is at least partially linked to taxonomy, the higher order structure of such communities (i.e. the taxonomic composition at the phylum level or higher) is also expected to converge to a similar composition, and will remain relatively robust given unchanging environmental conditions</w:t>
      </w:r>
      <w:r w:rsidR="00997B8D">
        <w:rPr>
          <w:rFonts w:asciiTheme="minorHAnsi" w:hAnsiTheme="minorHAnsi"/>
        </w:rPr>
        <w:t xml:space="preserve"> [ref?]</w:t>
      </w:r>
      <w:r w:rsidR="00401865" w:rsidRPr="00331B51">
        <w:rPr>
          <w:rFonts w:asciiTheme="minorHAnsi" w:hAnsiTheme="minorHAnsi"/>
        </w:rPr>
        <w:t xml:space="preserve">. </w:t>
      </w:r>
    </w:p>
    <w:p w14:paraId="1B1511E4" w14:textId="00127399" w:rsidR="00CF4294" w:rsidRPr="00331B51" w:rsidRDefault="00401865" w:rsidP="00DD5E50">
      <w:pPr>
        <w:rPr>
          <w:rFonts w:asciiTheme="minorHAnsi" w:hAnsiTheme="minorHAnsi"/>
        </w:rPr>
      </w:pPr>
      <w:r w:rsidRPr="00331B51">
        <w:rPr>
          <w:rFonts w:asciiTheme="minorHAnsi" w:hAnsiTheme="minorHAnsi"/>
        </w:rPr>
        <w:tab/>
        <w:t>While understanding the taxonomic classification of individual community members is useful for inferring lineages, this fine-scale community composition is often irrelevant to the overall functioning of the community</w:t>
      </w:r>
      <w:r w:rsidR="0063603C">
        <w:rPr>
          <w:rFonts w:asciiTheme="minorHAnsi" w:hAnsiTheme="minorHAnsi"/>
        </w:rPr>
        <w:t>,</w:t>
      </w:r>
      <w:r w:rsidRPr="00331B51">
        <w:rPr>
          <w:rFonts w:asciiTheme="minorHAnsi" w:hAnsiTheme="minorHAnsi"/>
        </w:rPr>
        <w:t xml:space="preserve"> as many taxa can occupy the same functional niche within the microbiome</w:t>
      </w:r>
      <w:r w:rsidR="00D13D10">
        <w:rPr>
          <w:rFonts w:asciiTheme="minorHAnsi" w:hAnsiTheme="minorHAnsi"/>
        </w:rPr>
        <w:t xml:space="preserve"> [ref?]</w:t>
      </w:r>
      <w:r w:rsidRPr="00331B51">
        <w:rPr>
          <w:rFonts w:asciiTheme="minorHAnsi" w:hAnsiTheme="minorHAnsi"/>
        </w:rPr>
        <w:t>.</w:t>
      </w:r>
      <w:r w:rsidR="002615D5" w:rsidRPr="00331B51">
        <w:rPr>
          <w:rFonts w:asciiTheme="minorHAnsi" w:hAnsiTheme="minorHAnsi"/>
        </w:rPr>
        <w:t xml:space="preserve"> This functional redundancy ensures that even after major perturbations to community structure, the functional poten</w:t>
      </w:r>
      <w:r w:rsidR="0063603C">
        <w:rPr>
          <w:rFonts w:asciiTheme="minorHAnsi" w:hAnsiTheme="minorHAnsi"/>
        </w:rPr>
        <w:t>tial of the microbiome persists</w:t>
      </w:r>
      <w:r w:rsidR="00CF4294" w:rsidRPr="00331B51">
        <w:rPr>
          <w:rFonts w:asciiTheme="minorHAnsi" w:hAnsiTheme="minorHAnsi"/>
        </w:rPr>
        <w:t xml:space="preserve">. </w:t>
      </w:r>
      <w:r w:rsidRPr="00331B51">
        <w:rPr>
          <w:rFonts w:asciiTheme="minorHAnsi" w:hAnsiTheme="minorHAnsi"/>
        </w:rPr>
        <w:t xml:space="preserve">Therefore, while the higher order taxonomic structure of a microbial community is driven by selective pressures, </w:t>
      </w:r>
      <w:r w:rsidR="00B72DD0" w:rsidRPr="00331B51">
        <w:rPr>
          <w:rFonts w:asciiTheme="minorHAnsi" w:hAnsiTheme="minorHAnsi"/>
        </w:rPr>
        <w:t>the individual membership (</w:t>
      </w:r>
      <w:r w:rsidR="00200988" w:rsidRPr="00331B51">
        <w:rPr>
          <w:rFonts w:asciiTheme="minorHAnsi" w:hAnsiTheme="minorHAnsi"/>
        </w:rPr>
        <w:t>i.e.</w:t>
      </w:r>
      <w:r w:rsidR="00B72DD0" w:rsidRPr="00331B51">
        <w:rPr>
          <w:rFonts w:asciiTheme="minorHAnsi" w:hAnsiTheme="minorHAnsi"/>
        </w:rPr>
        <w:t xml:space="preserve"> individual species constituting the higher order taxonomy groups) </w:t>
      </w:r>
      <w:r w:rsidRPr="00331B51">
        <w:rPr>
          <w:rFonts w:asciiTheme="minorHAnsi" w:hAnsiTheme="minorHAnsi"/>
        </w:rPr>
        <w:t xml:space="preserve">of a microbiome </w:t>
      </w:r>
      <w:r w:rsidR="00B72DD0" w:rsidRPr="00331B51">
        <w:rPr>
          <w:rFonts w:asciiTheme="minorHAnsi" w:hAnsiTheme="minorHAnsi"/>
        </w:rPr>
        <w:t>may vary</w:t>
      </w:r>
      <w:r w:rsidR="00071971" w:rsidRPr="00331B51">
        <w:rPr>
          <w:rFonts w:asciiTheme="minorHAnsi" w:hAnsiTheme="minorHAnsi"/>
        </w:rPr>
        <w:t xml:space="preserve"> greatly</w:t>
      </w:r>
      <w:r w:rsidRPr="00331B51">
        <w:rPr>
          <w:rFonts w:asciiTheme="minorHAnsi" w:hAnsiTheme="minorHAnsi"/>
        </w:rPr>
        <w:t xml:space="preserve"> across time and space</w:t>
      </w:r>
      <w:r w:rsidR="0063603C">
        <w:rPr>
          <w:rFonts w:asciiTheme="minorHAnsi" w:hAnsiTheme="minorHAnsi"/>
        </w:rPr>
        <w:t>, and can be stochastic in nature</w:t>
      </w:r>
      <w:r w:rsidR="00071971" w:rsidRPr="00331B51">
        <w:rPr>
          <w:rFonts w:asciiTheme="minorHAnsi" w:hAnsiTheme="minorHAnsi"/>
        </w:rPr>
        <w:t>.</w:t>
      </w:r>
      <w:r w:rsidR="00A25AB2"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PEVuZE5vdGU+PENpdGU+PEF1dGhvcj5Mb3VjYTwvQXV0aG9yPjxZZWFyPjIwMTY8L1llYXI+PFJl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PEVuZE5vdGU+PENpdGU+PEF1dGhvcj5Mb3VjYTwvQXV0aG9yPjxZZWFyPjIwMTY8L1llYXI+PFJl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[1, 2]</w:t>
      </w:r>
      <w:r w:rsidR="00A54FB8" w:rsidRPr="00331B51">
        <w:rPr>
          <w:rFonts w:asciiTheme="minorHAnsi" w:hAnsiTheme="minorHAnsi"/>
        </w:rPr>
        <w:fldChar w:fldCharType="end"/>
      </w:r>
    </w:p>
    <w:p w14:paraId="6C304962" w14:textId="3BC04D50" w:rsidR="00B94DA5" w:rsidRPr="00331B51" w:rsidRDefault="00200988" w:rsidP="00B94DA5">
      <w:pPr>
        <w:rPr>
          <w:rFonts w:asciiTheme="minorHAnsi" w:hAnsiTheme="minorHAnsi"/>
        </w:rPr>
      </w:pPr>
      <w:r w:rsidRPr="00331B51">
        <w:rPr>
          <w:rFonts w:asciiTheme="minorHAnsi" w:hAnsiTheme="minorHAnsi"/>
        </w:rPr>
        <w:tab/>
      </w:r>
      <w:r w:rsidR="00B72DD0" w:rsidRPr="00331B51">
        <w:rPr>
          <w:rFonts w:asciiTheme="minorHAnsi" w:hAnsiTheme="minorHAnsi"/>
        </w:rPr>
        <w:t xml:space="preserve">Previous studies </w:t>
      </w:r>
      <w:r w:rsidR="006E760A">
        <w:rPr>
          <w:rFonts w:asciiTheme="minorHAnsi" w:hAnsiTheme="minorHAnsi"/>
        </w:rPr>
        <w:t xml:space="preserve">of controlled environments </w:t>
      </w:r>
      <w:r w:rsidR="00B72DD0" w:rsidRPr="00331B51">
        <w:rPr>
          <w:rFonts w:asciiTheme="minorHAnsi" w:hAnsiTheme="minorHAnsi"/>
        </w:rPr>
        <w:t xml:space="preserve">have shown that </w:t>
      </w:r>
      <w:r w:rsidRPr="00331B51">
        <w:rPr>
          <w:rFonts w:asciiTheme="minorHAnsi" w:hAnsiTheme="minorHAnsi"/>
        </w:rPr>
        <w:t xml:space="preserve">higher-order taxonomic composition as well as the functional landscape of </w:t>
      </w:r>
      <w:r w:rsidR="00B72DD0" w:rsidRPr="00331B51">
        <w:rPr>
          <w:rFonts w:asciiTheme="minorHAnsi" w:hAnsiTheme="minorHAnsi"/>
        </w:rPr>
        <w:t xml:space="preserve">microbiomes </w:t>
      </w:r>
      <w:r w:rsidRPr="00331B51">
        <w:rPr>
          <w:rFonts w:asciiTheme="minorHAnsi" w:hAnsiTheme="minorHAnsi"/>
        </w:rPr>
        <w:t xml:space="preserve">can be very resilient and can recover after significant </w:t>
      </w:r>
      <w:r w:rsidR="006E760A">
        <w:rPr>
          <w:rFonts w:asciiTheme="minorHAnsi" w:hAnsiTheme="minorHAnsi"/>
        </w:rPr>
        <w:t xml:space="preserve">artificial </w:t>
      </w:r>
      <w:r w:rsidRPr="00331B51">
        <w:rPr>
          <w:rFonts w:asciiTheme="minorHAnsi" w:hAnsiTheme="minorHAnsi"/>
        </w:rPr>
        <w:t xml:space="preserve">perturbations </w:t>
      </w:r>
      <w:r w:rsidR="00B72DD0" w:rsidRPr="00331B51">
        <w:rPr>
          <w:rFonts w:asciiTheme="minorHAnsi" w:hAnsiTheme="minorHAnsi"/>
        </w:rPr>
        <w:t>such as temperature changes</w:t>
      </w:r>
      <w:r w:rsidR="00791B29" w:rsidRPr="00331B51">
        <w:rPr>
          <w:rFonts w:asciiTheme="minorHAnsi" w:hAnsiTheme="minorHAnsi"/>
        </w:rPr>
        <w:t xml:space="preserve"> and antibiotic </w:t>
      </w:r>
      <w:bookmarkStart w:id="0" w:name="_GoBack"/>
      <w:bookmarkEnd w:id="0"/>
      <w:r w:rsidR="00791B29" w:rsidRPr="00331B51">
        <w:rPr>
          <w:rFonts w:asciiTheme="minorHAnsi" w:hAnsiTheme="minorHAnsi"/>
        </w:rPr>
        <w:t>administration</w:t>
      </w:r>
      <w:r w:rsidR="00E72A12"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PEVuZE5vdGU+PENpdGU+PEF1dGhvcj5KdXJidXJnPC9BdXRob3I+PFllYXI+MjAxNzwvWWVhcj48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PEVuZE5vdGU+PENpdGU+PEF1dGhvcj5KdXJidXJnPC9BdXRob3I+PFllYXI+MjAxNzwvWWVhcj48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[3-5]</w:t>
      </w:r>
      <w:r w:rsidR="00A54FB8" w:rsidRPr="00331B51">
        <w:rPr>
          <w:rFonts w:asciiTheme="minorHAnsi" w:hAnsiTheme="minorHAnsi"/>
        </w:rPr>
        <w:fldChar w:fldCharType="end"/>
      </w:r>
      <w:r w:rsidR="00B72DD0" w:rsidRPr="00331B51">
        <w:rPr>
          <w:rFonts w:asciiTheme="minorHAnsi" w:hAnsiTheme="minorHAnsi"/>
        </w:rPr>
        <w:t>.</w:t>
      </w:r>
      <w:r w:rsidRPr="00331B51">
        <w:rPr>
          <w:rFonts w:asciiTheme="minorHAnsi" w:hAnsiTheme="minorHAnsi"/>
        </w:rPr>
        <w:t xml:space="preserve"> However,</w:t>
      </w:r>
      <w:r w:rsidR="00791B29" w:rsidRPr="00331B51">
        <w:rPr>
          <w:rFonts w:asciiTheme="minorHAnsi" w:hAnsiTheme="minorHAnsi"/>
        </w:rPr>
        <w:t xml:space="preserve"> while</w:t>
      </w:r>
      <w:r w:rsidRPr="00331B51">
        <w:rPr>
          <w:rFonts w:asciiTheme="minorHAnsi" w:hAnsiTheme="minorHAnsi"/>
        </w:rPr>
        <w:t xml:space="preserve"> t</w:t>
      </w:r>
      <w:r w:rsidR="002F2722" w:rsidRPr="00331B51">
        <w:rPr>
          <w:rFonts w:asciiTheme="minorHAnsi" w:hAnsiTheme="minorHAnsi"/>
        </w:rPr>
        <w:t xml:space="preserve">he recovered community may have the same higher order taxonomic composition and functional potential as before the perturbation, but </w:t>
      </w:r>
      <w:r w:rsidR="00B94DA5" w:rsidRPr="00331B51">
        <w:rPr>
          <w:rFonts w:asciiTheme="minorHAnsi" w:hAnsiTheme="minorHAnsi"/>
        </w:rPr>
        <w:t xml:space="preserve">be constituted of a new set of organisms. </w:t>
      </w:r>
    </w:p>
    <w:p w14:paraId="202A8DDB" w14:textId="6EA9F0B7" w:rsidR="00893CA8" w:rsidRPr="00331B51" w:rsidRDefault="007E4D66" w:rsidP="00893CA8">
      <w:pPr>
        <w:rPr>
          <w:rFonts w:asciiTheme="minorHAnsi" w:hAnsiTheme="minorHAnsi"/>
        </w:rPr>
      </w:pPr>
      <w:r w:rsidRPr="00331B51">
        <w:rPr>
          <w:rFonts w:asciiTheme="minorHAnsi" w:hAnsiTheme="minorHAnsi"/>
        </w:rPr>
        <w:tab/>
        <w:t xml:space="preserve">The North of the Atacama Desert is one of the driest and harshest places on Earth, receiving rainfall only every few years, exposed to high amounts of </w:t>
      </w:r>
      <w:r w:rsidR="00805382" w:rsidRPr="00331B51">
        <w:rPr>
          <w:rFonts w:asciiTheme="minorHAnsi" w:hAnsiTheme="minorHAnsi"/>
        </w:rPr>
        <w:t xml:space="preserve">ultraviolet </w:t>
      </w:r>
      <w:r w:rsidRPr="00331B51">
        <w:rPr>
          <w:rFonts w:asciiTheme="minorHAnsi" w:hAnsiTheme="minorHAnsi"/>
        </w:rPr>
        <w:t xml:space="preserve">radiation, and being subject to extreme temperature </w:t>
      </w:r>
      <w:r w:rsidR="00805382" w:rsidRPr="00331B51">
        <w:rPr>
          <w:rFonts w:asciiTheme="minorHAnsi" w:hAnsiTheme="minorHAnsi"/>
        </w:rPr>
        <w:t xml:space="preserve">and humidity </w:t>
      </w:r>
      <w:r w:rsidRPr="00331B51">
        <w:rPr>
          <w:rFonts w:asciiTheme="minorHAnsi" w:hAnsiTheme="minorHAnsi"/>
        </w:rPr>
        <w:t xml:space="preserve">swings throughout the dial cycle. Despite this, </w:t>
      </w:r>
      <w:proofErr w:type="spellStart"/>
      <w:r w:rsidRPr="00331B51">
        <w:rPr>
          <w:rFonts w:asciiTheme="minorHAnsi" w:hAnsiTheme="minorHAnsi"/>
        </w:rPr>
        <w:t>polyextremophilic</w:t>
      </w:r>
      <w:proofErr w:type="spellEnd"/>
      <w:r w:rsidRPr="00331B51">
        <w:rPr>
          <w:rFonts w:asciiTheme="minorHAnsi" w:hAnsiTheme="minorHAnsi"/>
        </w:rPr>
        <w:t xml:space="preserve"> </w:t>
      </w:r>
      <w:r w:rsidR="00805382" w:rsidRPr="00331B51">
        <w:rPr>
          <w:rFonts w:asciiTheme="minorHAnsi" w:hAnsiTheme="minorHAnsi"/>
        </w:rPr>
        <w:t>microbiota</w:t>
      </w:r>
      <w:r w:rsidRPr="00331B51">
        <w:rPr>
          <w:rFonts w:asciiTheme="minorHAnsi" w:hAnsiTheme="minorHAnsi"/>
        </w:rPr>
        <w:t xml:space="preserve"> residing in the desert evolved to exist in these extreme conditions. To survive extreme desiccation, the</w:t>
      </w:r>
      <w:r w:rsidR="0063603C">
        <w:rPr>
          <w:rFonts w:asciiTheme="minorHAnsi" w:hAnsiTheme="minorHAnsi"/>
        </w:rPr>
        <w:t>se</w:t>
      </w:r>
      <w:r w:rsidRPr="00331B51">
        <w:rPr>
          <w:rFonts w:asciiTheme="minorHAnsi" w:hAnsiTheme="minorHAnsi"/>
        </w:rPr>
        <w:t xml:space="preserve"> microbial communities rely on the protection of salt rock nodule formation</w:t>
      </w:r>
      <w:r w:rsidR="0063603C">
        <w:rPr>
          <w:rFonts w:asciiTheme="minorHAnsi" w:hAnsiTheme="minorHAnsi"/>
        </w:rPr>
        <w:t>s</w:t>
      </w:r>
      <w:r w:rsidRPr="00331B51">
        <w:rPr>
          <w:rFonts w:asciiTheme="minorHAnsi" w:hAnsiTheme="minorHAnsi"/>
        </w:rPr>
        <w:t xml:space="preserve"> (halites)</w:t>
      </w:r>
      <w:r w:rsidR="0016441B" w:rsidRPr="00331B51">
        <w:rPr>
          <w:rFonts w:asciiTheme="minorHAnsi" w:hAnsiTheme="minorHAnsi"/>
        </w:rPr>
        <w:t xml:space="preserve"> found in the </w:t>
      </w:r>
      <w:proofErr w:type="spellStart"/>
      <w:r w:rsidR="0016441B" w:rsidRPr="00331B51">
        <w:rPr>
          <w:rFonts w:asciiTheme="minorHAnsi" w:hAnsiTheme="minorHAnsi"/>
        </w:rPr>
        <w:t>salars</w:t>
      </w:r>
      <w:proofErr w:type="spellEnd"/>
      <w:r w:rsidR="0016441B" w:rsidRPr="00331B51">
        <w:rPr>
          <w:rFonts w:asciiTheme="minorHAnsi" w:hAnsiTheme="minorHAnsi"/>
        </w:rPr>
        <w:t xml:space="preserve"> (salt flats) of the desert. </w:t>
      </w:r>
      <w:r w:rsidR="00805382" w:rsidRPr="00331B51">
        <w:rPr>
          <w:rFonts w:asciiTheme="minorHAnsi" w:hAnsiTheme="minorHAnsi"/>
        </w:rPr>
        <w:t xml:space="preserve">Because of salt’s </w:t>
      </w:r>
      <w:r w:rsidR="0016441B" w:rsidRPr="00331B51">
        <w:rPr>
          <w:rFonts w:asciiTheme="minorHAnsi" w:hAnsiTheme="minorHAnsi"/>
        </w:rPr>
        <w:t xml:space="preserve">deliquescent properties, these endolithic microbiomes are able to survive by receiving </w:t>
      </w:r>
      <w:r w:rsidRPr="00331B51">
        <w:rPr>
          <w:rFonts w:asciiTheme="minorHAnsi" w:hAnsiTheme="minorHAnsi"/>
        </w:rPr>
        <w:t xml:space="preserve">almost all their water from </w:t>
      </w:r>
      <w:r w:rsidR="0016441B" w:rsidRPr="00331B51">
        <w:rPr>
          <w:rFonts w:asciiTheme="minorHAnsi" w:hAnsiTheme="minorHAnsi"/>
        </w:rPr>
        <w:t>the humidity in the air.</w:t>
      </w:r>
      <w:r w:rsidR="00893CA8"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PEVuZE5vdGU+PENpdGU+PEF1dGhvcj5GaW5zdGFkPC9BdXRob3I+PFllYXI+MjAxNzwvWWVhcj48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PEVuZE5vdGU+PENpdGU+PEF1dGhvcj5GaW5zdGFkPC9BdXRob3I+PFllYXI+MjAxNzwvWWVhcj48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[6-8]</w:t>
      </w:r>
      <w:r w:rsidR="00A54FB8" w:rsidRPr="00331B51">
        <w:rPr>
          <w:rFonts w:asciiTheme="minorHAnsi" w:hAnsiTheme="minorHAnsi"/>
        </w:rPr>
        <w:fldChar w:fldCharType="end"/>
      </w:r>
    </w:p>
    <w:p w14:paraId="186AFFB0" w14:textId="51A3C214" w:rsidR="0016441B" w:rsidRPr="00331B51" w:rsidRDefault="0016441B" w:rsidP="0016441B">
      <w:pPr>
        <w:rPr>
          <w:rFonts w:asciiTheme="minorHAnsi" w:hAnsiTheme="minorHAnsi"/>
        </w:rPr>
      </w:pPr>
      <w:r w:rsidRPr="00331B51">
        <w:rPr>
          <w:rFonts w:asciiTheme="minorHAnsi" w:hAnsiTheme="minorHAnsi"/>
        </w:rPr>
        <w:tab/>
        <w:t>Because the halite nodules are composed mostly of sodium chloride, the halite endolithic microbiomes are also hyper-halophilic</w:t>
      </w:r>
      <w:r w:rsidR="00A54FB8"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PEVuZE5vdGU+PENpdGU+PEF1dGhvcj5Dcml0cy1DaHJpc3RvcGg8L0F1dGhvcj48WWVhcj4yMDE2
PC9ZZWFyPjxSZWNOdW0+ODc3NjwvUmVjTnVtPjxEaXNwbGF5VGV4dD5bNiwgN108L0Rpc3BsYXlU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Yy1yZXNvdXJjZS1udW0+PC9yZWNvcmQ+PC9DaXRlPjxDaXRlPjxBdXRob3I+Rmluc3RhZDwvQXV0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PEVuZE5vdGU+PENpdGU+PEF1dGhvcj5Dcml0cy1DaHJpc3RvcGg8L0F1dGhvcj48WWVhcj4yMDE2
PC9ZZWFyPjxSZWNOdW0+ODc3NjwvUmVjTnVtPjxEaXNwbGF5VGV4dD5bNiwgN108L0Rpc3BsYXlU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Yy1yZXNvdXJjZS1udW0+PC9yZWNvcmQ+PC9DaXRlPjxDaXRlPjxBdXRob3I+Rmluc3RhZDwvQXV0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[6, 7]</w:t>
      </w:r>
      <w:r w:rsidR="00A54FB8" w:rsidRPr="00331B51">
        <w:rPr>
          <w:rFonts w:asciiTheme="minorHAnsi" w:hAnsiTheme="minorHAnsi"/>
        </w:rPr>
        <w:fldChar w:fldCharType="end"/>
      </w:r>
      <w:r w:rsidRPr="00331B51">
        <w:rPr>
          <w:rFonts w:asciiTheme="minorHAnsi" w:hAnsiTheme="minorHAnsi"/>
        </w:rPr>
        <w:t xml:space="preserve">. Because of this, the major taxonomic groups of these communities are </w:t>
      </w:r>
      <w:proofErr w:type="spellStart"/>
      <w:r w:rsidRPr="006E760A">
        <w:rPr>
          <w:rFonts w:asciiTheme="minorHAnsi" w:hAnsiTheme="minorHAnsi"/>
          <w:i/>
        </w:rPr>
        <w:t>Halobacteria</w:t>
      </w:r>
      <w:proofErr w:type="spellEnd"/>
      <w:r w:rsidRPr="00331B51">
        <w:rPr>
          <w:rFonts w:asciiTheme="minorHAnsi" w:hAnsiTheme="minorHAnsi"/>
        </w:rPr>
        <w:t xml:space="preserve"> and </w:t>
      </w:r>
      <w:proofErr w:type="spellStart"/>
      <w:r w:rsidRPr="006E760A">
        <w:rPr>
          <w:rFonts w:asciiTheme="minorHAnsi" w:hAnsiTheme="minorHAnsi"/>
          <w:i/>
        </w:rPr>
        <w:t>Bacteroidetes</w:t>
      </w:r>
      <w:proofErr w:type="spellEnd"/>
      <w:r w:rsidRPr="00331B51">
        <w:rPr>
          <w:rFonts w:asciiTheme="minorHAnsi" w:hAnsiTheme="minorHAnsi"/>
        </w:rPr>
        <w:t xml:space="preserve"> – two taxonomically different halophiles </w:t>
      </w:r>
      <w:r w:rsidR="0063603C">
        <w:rPr>
          <w:rFonts w:asciiTheme="minorHAnsi" w:hAnsiTheme="minorHAnsi"/>
        </w:rPr>
        <w:t>that through</w:t>
      </w:r>
      <w:r w:rsidR="009754D6" w:rsidRPr="00331B51">
        <w:rPr>
          <w:rFonts w:asciiTheme="minorHAnsi" w:hAnsiTheme="minorHAnsi"/>
        </w:rPr>
        <w:t xml:space="preserve"> convergent evolution share a </w:t>
      </w:r>
      <w:r w:rsidRPr="00331B51">
        <w:rPr>
          <w:rFonts w:asciiTheme="minorHAnsi" w:hAnsiTheme="minorHAnsi"/>
        </w:rPr>
        <w:t>unique adaptation to high salt concentrations</w:t>
      </w:r>
      <w:r w:rsidR="00870495"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PEVuZE5vdGU+PENpdGU+PEF1dGhvcj5Nb25nb2RpbjwvQXV0aG9yPjxZZWFyPjIwMDU8L1llYXI+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</w:fldData>
        </w:fldChar>
      </w:r>
      <w:r w:rsidR="0063603C">
        <w:rPr>
          <w:rFonts w:asciiTheme="minorHAnsi" w:hAnsiTheme="minorHAnsi"/>
        </w:rPr>
        <w:instrText xml:space="preserve"> ADDIN EN.CITE </w:instrText>
      </w:r>
      <w:r w:rsidR="0063603C">
        <w:rPr>
          <w:rFonts w:asciiTheme="minorHAnsi" w:hAnsiTheme="minorHAnsi"/>
        </w:rPr>
        <w:fldChar w:fldCharType="begin">
          <w:fldData xml:space="preserve">PEVuZE5vdGU+PENpdGU+PEF1dGhvcj5Nb25nb2RpbjwvQXV0aG9yPjxZZWFyPjIwMDU8L1llYXI+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</w:fldData>
        </w:fldChar>
      </w:r>
      <w:r w:rsidR="0063603C">
        <w:rPr>
          <w:rFonts w:asciiTheme="minorHAnsi" w:hAnsiTheme="minorHAnsi"/>
        </w:rPr>
        <w:instrText xml:space="preserve"> ADDIN EN.CITE.DATA </w:instrText>
      </w:r>
      <w:r w:rsidR="0063603C">
        <w:rPr>
          <w:rFonts w:asciiTheme="minorHAnsi" w:hAnsiTheme="minorHAnsi"/>
        </w:rPr>
      </w:r>
      <w:r w:rsidR="0063603C">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63603C">
        <w:rPr>
          <w:rFonts w:asciiTheme="minorHAnsi" w:hAnsiTheme="minorHAnsi"/>
          <w:noProof/>
        </w:rPr>
        <w:t>[7, 9, 10]</w:t>
      </w:r>
      <w:r w:rsidR="00A54FB8" w:rsidRPr="00331B51">
        <w:rPr>
          <w:rFonts w:asciiTheme="minorHAnsi" w:hAnsiTheme="minorHAnsi"/>
        </w:rPr>
        <w:fldChar w:fldCharType="end"/>
      </w:r>
      <w:r w:rsidR="00AC6AA7" w:rsidRPr="00331B51">
        <w:rPr>
          <w:rFonts w:asciiTheme="minorHAnsi" w:hAnsiTheme="minorHAnsi"/>
        </w:rPr>
        <w:t>.</w:t>
      </w:r>
      <w:r w:rsidRPr="00331B51">
        <w:rPr>
          <w:rFonts w:asciiTheme="minorHAnsi" w:hAnsiTheme="minorHAnsi"/>
        </w:rPr>
        <w:t xml:space="preserve"> Instead of actively pumping sodium ions out of the cell (salt</w:t>
      </w:r>
      <w:r w:rsidR="009754D6" w:rsidRPr="00331B51">
        <w:rPr>
          <w:rFonts w:asciiTheme="minorHAnsi" w:hAnsiTheme="minorHAnsi"/>
        </w:rPr>
        <w:t>-</w:t>
      </w:r>
      <w:r w:rsidRPr="00331B51">
        <w:rPr>
          <w:rFonts w:asciiTheme="minorHAnsi" w:hAnsiTheme="minorHAnsi"/>
        </w:rPr>
        <w:t>out</w:t>
      </w:r>
      <w:r w:rsidR="009754D6" w:rsidRPr="00331B51">
        <w:rPr>
          <w:rFonts w:asciiTheme="minorHAnsi" w:hAnsiTheme="minorHAnsi"/>
        </w:rPr>
        <w:t xml:space="preserve"> strategists</w:t>
      </w:r>
      <w:r w:rsidRPr="00331B51">
        <w:rPr>
          <w:rFonts w:asciiTheme="minorHAnsi" w:hAnsiTheme="minorHAnsi"/>
        </w:rPr>
        <w:t>), they selectively pump potassium ions into the cell instead (</w:t>
      </w:r>
      <w:r w:rsidR="009754D6" w:rsidRPr="00331B51">
        <w:rPr>
          <w:rFonts w:asciiTheme="minorHAnsi" w:hAnsiTheme="minorHAnsi"/>
        </w:rPr>
        <w:t>salt-in strategists</w:t>
      </w:r>
      <w:r w:rsidRPr="00331B51">
        <w:rPr>
          <w:rFonts w:asciiTheme="minorHAnsi" w:hAnsiTheme="minorHAnsi"/>
        </w:rPr>
        <w:t xml:space="preserve">). The high internal potassium concentrations balance out external osmotic pressure from sodium. This </w:t>
      </w:r>
      <w:r w:rsidR="009754D6" w:rsidRPr="00331B51">
        <w:rPr>
          <w:rFonts w:asciiTheme="minorHAnsi" w:hAnsiTheme="minorHAnsi"/>
        </w:rPr>
        <w:t>strategy</w:t>
      </w:r>
      <w:r w:rsidRPr="00331B51">
        <w:rPr>
          <w:rFonts w:asciiTheme="minorHAnsi" w:hAnsiTheme="minorHAnsi"/>
        </w:rPr>
        <w:t xml:space="preserve"> is energetically favorable to actively pumping out sodium</w:t>
      </w:r>
      <w:r w:rsidR="00791B29" w:rsidRPr="00331B51">
        <w:rPr>
          <w:rFonts w:asciiTheme="minorHAnsi" w:hAnsiTheme="minorHAnsi"/>
        </w:rPr>
        <w:t xml:space="preserve"> </w:t>
      </w:r>
      <w:r w:rsidR="00A54FB8" w:rsidRPr="00331B51">
        <w:rPr>
          <w:rFonts w:asciiTheme="minorHAnsi" w:hAnsiTheme="minorHAnsi"/>
        </w:rPr>
        <w:fldChar w:fldCharType="begin"/>
      </w:r>
      <w:r w:rsidR="0063603C">
        <w:rPr>
          <w:rFonts w:asciiTheme="minorHAnsi" w:hAnsiTheme="minorHAnsi"/>
        </w:rPr>
        <w:instrText xml:space="preserve"> ADDIN EN.CITE &lt;EndNote&gt;&lt;Cite&gt;&lt;Author&gt;Oren&lt;/Author&gt;&lt;Year&gt;1999&lt;/Year&gt;&lt;RecNum&gt;2147&lt;/RecNum&gt;&lt;DisplayText&gt;[11]&lt;/DisplayText&gt;&lt;record&gt;&lt;rec-number&gt;2147&lt;/rec-number&gt;&lt;foreign-keys&gt;&lt;key app="EN" db-id="vawrdvfvexr9z1e5pd0p92dt2dzpvp0ezpsr" timestamp="0"&gt;2147&lt;/key&gt;&lt;/foreign-keys&gt;&lt;ref-type name="Journal Article"&gt;17&lt;/ref-type&gt;&lt;contributors&gt;&lt;authors&gt;&lt;author&gt;Oren, A.&lt;/author&gt;&lt;/authors&gt;&lt;/contributors&gt;&lt;titles&gt;&lt;title&gt;Bioenergetic aspects of halophilism&lt;/title&gt;&lt;secondary-title&gt;Microbiol Mol Biol Rev&lt;/secondary-title&gt;&lt;/titles&gt;&lt;periodical&gt;&lt;full-title&gt;Microbiol Mol Biol Rev&lt;/full-title&gt;&lt;/periodical&gt;&lt;pages&gt;334-48&lt;/pages&gt;&lt;volume&gt;63&lt;/volume&gt;&lt;number&gt;2&lt;/number&gt;&lt;keywords&gt;&lt;keyword&gt;Adaptation, Biological/*physiology&lt;/keyword&gt;&lt;keyword&gt;Adenosine Triphosphate/metabolism&lt;/keyword&gt;&lt;keyword&gt;Bacteria, Anaerobic/*physiology&lt;/keyword&gt;&lt;keyword&gt;Evolution&lt;/keyword&gt;&lt;keyword&gt;Haloarcula/physiology&lt;/keyword&gt;&lt;keyword&gt;Halobacteriaceae/*physiology&lt;/keyword&gt;&lt;keyword&gt;Halobacterium/physiology&lt;/keyword&gt;&lt;keyword&gt;Osmosis/*physiology&lt;/keyword&gt;&lt;keyword&gt;Potassium/metabolism&lt;/keyword&gt;&lt;keyword&gt;Potassium Chloride/metabolism&lt;/keyword&gt;&lt;keyword&gt;Support, Non-U.S. Gov&amp;apos;t&lt;/keyword&gt;&lt;keyword&gt;Support, U.S. Gov&amp;apos;t, Non-P.H.S.&lt;/keyword&gt;&lt;/keywords&gt;&lt;dates&gt;&lt;year&gt;1999&lt;/year&gt;&lt;/dates&gt;&lt;urls&gt;&lt;/urls&gt;&lt;/record&gt;&lt;/Cite&gt;&lt;/EndNote&gt;</w:instrText>
      </w:r>
      <w:r w:rsidR="00A54FB8" w:rsidRPr="00331B51">
        <w:rPr>
          <w:rFonts w:asciiTheme="minorHAnsi" w:hAnsiTheme="minorHAnsi"/>
        </w:rPr>
        <w:fldChar w:fldCharType="separate"/>
      </w:r>
      <w:r w:rsidR="0063603C">
        <w:rPr>
          <w:rFonts w:asciiTheme="minorHAnsi" w:hAnsiTheme="minorHAnsi"/>
          <w:noProof/>
        </w:rPr>
        <w:t>[11]</w:t>
      </w:r>
      <w:r w:rsidR="00A54FB8" w:rsidRPr="00331B51">
        <w:rPr>
          <w:rFonts w:asciiTheme="minorHAnsi" w:hAnsiTheme="minorHAnsi"/>
        </w:rPr>
        <w:fldChar w:fldCharType="end"/>
      </w:r>
      <w:r w:rsidRPr="00331B51">
        <w:rPr>
          <w:rFonts w:asciiTheme="minorHAnsi" w:hAnsiTheme="minorHAnsi"/>
        </w:rPr>
        <w:t xml:space="preserve">, but the proteomes of these </w:t>
      </w:r>
      <w:r w:rsidR="009754D6" w:rsidRPr="00331B51">
        <w:rPr>
          <w:rFonts w:asciiTheme="minorHAnsi" w:hAnsiTheme="minorHAnsi"/>
        </w:rPr>
        <w:t>cells</w:t>
      </w:r>
      <w:r w:rsidRPr="00331B51">
        <w:rPr>
          <w:rFonts w:asciiTheme="minorHAnsi" w:hAnsiTheme="minorHAnsi"/>
        </w:rPr>
        <w:t xml:space="preserve"> must also adapt to function at high </w:t>
      </w:r>
      <w:r w:rsidR="009754D6" w:rsidRPr="00331B51">
        <w:rPr>
          <w:rFonts w:asciiTheme="minorHAnsi" w:hAnsiTheme="minorHAnsi"/>
        </w:rPr>
        <w:t>potassium</w:t>
      </w:r>
      <w:r w:rsidRPr="00331B51">
        <w:rPr>
          <w:rFonts w:asciiTheme="minorHAnsi" w:hAnsiTheme="minorHAnsi"/>
        </w:rPr>
        <w:t xml:space="preserve"> concentrations. As a result, their proteomes have an extremely low isoelectric point (</w:t>
      </w:r>
      <w:proofErr w:type="spellStart"/>
      <w:r w:rsidRPr="00331B51">
        <w:rPr>
          <w:rFonts w:asciiTheme="minorHAnsi" w:hAnsiTheme="minorHAnsi"/>
        </w:rPr>
        <w:t>pI</w:t>
      </w:r>
      <w:proofErr w:type="spellEnd"/>
      <w:r w:rsidRPr="00331B51">
        <w:rPr>
          <w:rFonts w:asciiTheme="minorHAnsi" w:hAnsiTheme="minorHAnsi"/>
        </w:rPr>
        <w:t xml:space="preserve">), which ensures protein surface stability under such conditions. </w:t>
      </w:r>
      <w:r w:rsidR="00A54FB8" w:rsidRPr="00331B51">
        <w:rPr>
          <w:rFonts w:asciiTheme="minorHAnsi" w:hAnsiTheme="minorHAnsi"/>
        </w:rPr>
        <w:fldChar w:fldCharType="begin">
          <w:fldData xml:space="preserve">PEVuZE5vdGU+PENpdGU+PEF1dGhvcj5PcmVuPC9BdXRob3I+PFllYXI+MjAxMzwvWWVhcj48UmVj
TnVtPjg1ODk8L1JlY051bT48RGlzcGxheVRleHQ+WzEyLTE0XTwvRGlzcGxheVRleHQ+PHJlY29y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63603C">
        <w:rPr>
          <w:rFonts w:asciiTheme="minorHAnsi" w:hAnsiTheme="minorHAnsi"/>
        </w:rPr>
        <w:instrText xml:space="preserve"> ADDIN EN.CITE </w:instrText>
      </w:r>
      <w:r w:rsidR="0063603C">
        <w:rPr>
          <w:rFonts w:asciiTheme="minorHAnsi" w:hAnsiTheme="minorHAnsi"/>
        </w:rPr>
        <w:fldChar w:fldCharType="begin">
          <w:fldData xml:space="preserve">PEVuZE5vdGU+PENpdGU+PEF1dGhvcj5PcmVuPC9BdXRob3I+PFllYXI+MjAxMzwvWWVhcj48UmVj
TnVtPjg1ODk8L1JlY051bT48RGlzcGxheVRleHQ+WzEyLTE0XTwvRGlzcGxheVRleHQ+PHJlY29y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63603C">
        <w:rPr>
          <w:rFonts w:asciiTheme="minorHAnsi" w:hAnsiTheme="minorHAnsi"/>
        </w:rPr>
        <w:instrText xml:space="preserve"> ADDIN EN.CITE.DATA </w:instrText>
      </w:r>
      <w:r w:rsidR="0063603C">
        <w:rPr>
          <w:rFonts w:asciiTheme="minorHAnsi" w:hAnsiTheme="minorHAnsi"/>
        </w:rPr>
      </w:r>
      <w:r w:rsidR="0063603C">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63603C">
        <w:rPr>
          <w:rFonts w:asciiTheme="minorHAnsi" w:hAnsiTheme="minorHAnsi"/>
          <w:noProof/>
        </w:rPr>
        <w:t>[12-14]</w:t>
      </w:r>
      <w:r w:rsidR="00A54FB8" w:rsidRPr="00331B51">
        <w:rPr>
          <w:rFonts w:asciiTheme="minorHAnsi" w:hAnsiTheme="minorHAnsi"/>
        </w:rPr>
        <w:fldChar w:fldCharType="end"/>
      </w:r>
    </w:p>
    <w:p w14:paraId="4D28D383" w14:textId="3C1E4715" w:rsidR="0063603C" w:rsidRPr="00331B51" w:rsidRDefault="0063603C" w:rsidP="0063603C">
      <w:pPr>
        <w:rPr>
          <w:rFonts w:asciiTheme="minorHAnsi" w:hAnsiTheme="minorHAnsi"/>
        </w:rPr>
      </w:pPr>
      <w:r>
        <w:rPr>
          <w:rFonts w:asciiTheme="minorHAnsi" w:hAnsiTheme="minorHAnsi"/>
        </w:rPr>
        <w:tab/>
      </w:r>
      <w:r w:rsidRPr="00331B51">
        <w:rPr>
          <w:rFonts w:asciiTheme="minorHAnsi" w:hAnsiTheme="minorHAnsi"/>
        </w:rPr>
        <w:t xml:space="preserve">In </w:t>
      </w:r>
      <w:r>
        <w:rPr>
          <w:rFonts w:asciiTheme="minorHAnsi" w:hAnsiTheme="minorHAnsi"/>
        </w:rPr>
        <w:t>nature</w:t>
      </w:r>
      <w:r w:rsidRPr="00331B51">
        <w:rPr>
          <w:rFonts w:asciiTheme="minorHAnsi" w:hAnsiTheme="minorHAnsi"/>
        </w:rPr>
        <w:t xml:space="preserve">, highly specialized community members are more vulnerable to change compared to habitat generalists. </w:t>
      </w:r>
      <w:r w:rsidRPr="00331B51">
        <w:rPr>
          <w:rFonts w:asciiTheme="minorHAnsi" w:hAnsiTheme="minorHAnsi"/>
        </w:rPr>
        <w:fldChar w:fldCharType="begin"/>
      </w:r>
      <w:r>
        <w:rPr>
          <w:rFonts w:asciiTheme="minorHAnsi" w:hAnsiTheme="minorHAnsi"/>
        </w:rPr>
        <w:instrText xml:space="preserve"> ADDIN EN.CITE &lt;EndNote&gt;&lt;Cite&gt;&lt;Author&gt;Monard&lt;/Author&gt;&lt;Year&gt;2016&lt;/Year&gt;&lt;RecNum&gt;8592&lt;/RecNum&gt;&lt;DisplayText&gt;[10]&lt;/DisplayText&gt;&lt;record&gt;&lt;rec-number&gt;8592&lt;/rec-number&gt;&lt;foreign-keys&gt;&lt;key app="EN" db-id="vawrdvfvexr9z1e5pd0p92dt2dzpvp0ezpsr" timestamp="1530219475"&gt;8592&lt;/key&gt;&lt;/foreign-keys&gt;&lt;ref-type name="Journal Article"&gt;17&lt;/ref-type&gt;&lt;contributors&gt;&lt;authors&gt;&lt;author&gt;Monard, C.&lt;/author&gt;&lt;author&gt;Gantner, S.&lt;/author&gt;&lt;author&gt;Bertilsson, S.&lt;/author&gt;&lt;author&gt;Hallin, S.&lt;/author&gt;&lt;author&gt;Stenlid, J.&lt;/author&gt;&lt;/authors&gt;&lt;/contributors&gt;&lt;auth-address&gt;Department of Forest Mycology and Plant Pathology, Uppsala BioCenter, Swedish University of Agricultural Sciences, P.O. Box 7026, SE-75007 Uppsala, Sweden.&amp;#xD;Department of Ecology and Genetics, Limnology and Science for Life Laboratory, Uppsala University, Norbyvagen 18D, SE-75236 Uppsala, Sweden.&lt;/auth-address&gt;&lt;titles&gt;&lt;title&gt;Habitat generalists and specialists in microbial communities across a terrestrial-freshwater gradient&lt;/title&gt;&lt;secondary-title&gt;Sci Rep&lt;/secondary-title&gt;&lt;/titles&gt;&lt;periodical&gt;&lt;full-title&gt;Sci Rep&lt;/full-title&gt;&lt;/periodical&gt;&lt;pages&gt;37719&lt;/pages&gt;&lt;volume&gt;6&lt;/volume&gt;&lt;dates&gt;&lt;year&gt;2016&lt;/year&gt;&lt;pub-dates&gt;&lt;date&gt;Nov 25&lt;/date&gt;&lt;/pub-dates&gt;&lt;/dates&gt;&lt;isbn&gt;2045-2322 (Electronic)&amp;#xD;2045-2322 (Linking)&lt;/isbn&gt;&lt;accession-num&gt;27886241&lt;/accession-num&gt;&lt;urls&gt;&lt;related-urls&gt;&lt;url&gt;https://www.ncbi.nlm.nih.gov/pubmed/27886241&lt;/url&gt;&lt;/related-urls&gt;&lt;/urls&gt;&lt;custom2&gt;PMC5123577&lt;/custom2&gt;&lt;electronic-resource-num&gt;10.1038/srep37719&lt;/electronic-resource-num&gt;&lt;/record&gt;&lt;/Cite&gt;&lt;/EndNote&gt;</w:instrText>
      </w:r>
      <w:r w:rsidRPr="00331B51">
        <w:rPr>
          <w:rFonts w:asciiTheme="minorHAnsi" w:hAnsiTheme="minorHAnsi"/>
        </w:rPr>
        <w:fldChar w:fldCharType="separate"/>
      </w:r>
      <w:r>
        <w:rPr>
          <w:rFonts w:asciiTheme="minorHAnsi" w:hAnsiTheme="minorHAnsi"/>
          <w:noProof/>
        </w:rPr>
        <w:t>[10]</w:t>
      </w:r>
      <w:r w:rsidRPr="00331B51">
        <w:rPr>
          <w:rFonts w:asciiTheme="minorHAnsi" w:hAnsiTheme="minorHAnsi"/>
        </w:rPr>
        <w:fldChar w:fldCharType="end"/>
      </w:r>
      <w:r>
        <w:rPr>
          <w:rFonts w:asciiTheme="minorHAnsi" w:hAnsiTheme="minorHAnsi"/>
        </w:rPr>
        <w:t xml:space="preserve"> </w:t>
      </w:r>
      <w:r w:rsidRPr="00331B51">
        <w:rPr>
          <w:rFonts w:asciiTheme="minorHAnsi" w:hAnsiTheme="minorHAnsi"/>
        </w:rPr>
        <w:t>The unique adaptations of</w:t>
      </w:r>
      <w:r>
        <w:rPr>
          <w:rFonts w:asciiTheme="minorHAnsi" w:hAnsiTheme="minorHAnsi"/>
        </w:rPr>
        <w:t xml:space="preserve"> halite microbiomes</w:t>
      </w:r>
      <w:r w:rsidRPr="00331B51">
        <w:rPr>
          <w:rFonts w:asciiTheme="minorHAnsi" w:hAnsiTheme="minorHAnsi"/>
        </w:rPr>
        <w:t xml:space="preserve"> to survive under </w:t>
      </w:r>
      <w:r>
        <w:rPr>
          <w:rFonts w:asciiTheme="minorHAnsi" w:hAnsiTheme="minorHAnsi"/>
        </w:rPr>
        <w:t>the</w:t>
      </w:r>
      <w:r w:rsidRPr="00331B51">
        <w:rPr>
          <w:rFonts w:asciiTheme="minorHAnsi" w:hAnsiTheme="minorHAnsi"/>
        </w:rPr>
        <w:t xml:space="preserve"> specific and harsh conditions </w:t>
      </w:r>
      <w:r>
        <w:rPr>
          <w:rFonts w:asciiTheme="minorHAnsi" w:hAnsiTheme="minorHAnsi"/>
        </w:rPr>
        <w:t xml:space="preserve">of the Atacama Desert </w:t>
      </w:r>
      <w:r w:rsidRPr="00331B51">
        <w:rPr>
          <w:rFonts w:asciiTheme="minorHAnsi" w:hAnsiTheme="minorHAnsi"/>
        </w:rPr>
        <w:t xml:space="preserve">could potentially render </w:t>
      </w:r>
      <w:r>
        <w:rPr>
          <w:rFonts w:asciiTheme="minorHAnsi" w:hAnsiTheme="minorHAnsi"/>
        </w:rPr>
        <w:t xml:space="preserve">them </w:t>
      </w:r>
      <w:r>
        <w:rPr>
          <w:rFonts w:asciiTheme="minorHAnsi" w:hAnsiTheme="minorHAnsi"/>
        </w:rPr>
        <w:lastRenderedPageBreak/>
        <w:t xml:space="preserve">more sensitive </w:t>
      </w:r>
      <w:r w:rsidRPr="00331B51">
        <w:rPr>
          <w:rFonts w:asciiTheme="minorHAnsi" w:hAnsiTheme="minorHAnsi"/>
        </w:rPr>
        <w:t xml:space="preserve">to unexpected perturbations, making this </w:t>
      </w:r>
      <w:r>
        <w:rPr>
          <w:rFonts w:asciiTheme="minorHAnsi" w:hAnsiTheme="minorHAnsi"/>
        </w:rPr>
        <w:t xml:space="preserve">system </w:t>
      </w:r>
      <w:r w:rsidRPr="00331B51">
        <w:rPr>
          <w:rFonts w:asciiTheme="minorHAnsi" w:hAnsiTheme="minorHAnsi"/>
        </w:rPr>
        <w:t>an interesting target to study the resilience of microbial community structure. Because the halite nodules are comprised mostly of porous</w:t>
      </w:r>
      <w:r>
        <w:rPr>
          <w:rFonts w:asciiTheme="minorHAnsi" w:hAnsiTheme="minorHAnsi"/>
        </w:rPr>
        <w:t xml:space="preserve"> salt</w:t>
      </w:r>
      <w:r w:rsidRPr="00331B51">
        <w:rPr>
          <w:rFonts w:asciiTheme="minorHAnsi" w:hAnsiTheme="minorHAnsi"/>
        </w:rPr>
        <w:t xml:space="preserve"> </w:t>
      </w:r>
      <w:r w:rsidRPr="00331B51">
        <w:rPr>
          <w:rFonts w:asciiTheme="minorHAnsi" w:hAnsiTheme="minorHAnsi"/>
        </w:rPr>
        <w:fldChar w:fldCharType="begin"/>
      </w:r>
      <w:r>
        <w:rPr>
          <w:rFonts w:asciiTheme="minorHAnsi" w:hAnsiTheme="minorHAnsi"/>
        </w:rPr>
        <w:instrText xml:space="preserve"> ADDIN EN.CITE &lt;EndNote&gt;&lt;Cite&gt;&lt;Author&gt;Davila&lt;/Author&gt;&lt;Year&gt;2013&lt;/Year&gt;&lt;RecNum&gt;6726&lt;/RecNum&gt;&lt;DisplayText&gt;[18]&lt;/DisplayText&gt;&lt;record&gt;&lt;rec-number&gt;6726&lt;/rec-number&gt;&lt;foreign-keys&gt;&lt;key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Pr="00331B51">
        <w:rPr>
          <w:rFonts w:asciiTheme="minorHAnsi" w:hAnsiTheme="minorHAnsi"/>
        </w:rPr>
        <w:fldChar w:fldCharType="separate"/>
      </w:r>
      <w:r>
        <w:rPr>
          <w:rFonts w:asciiTheme="minorHAnsi" w:hAnsiTheme="minorHAnsi"/>
          <w:noProof/>
        </w:rPr>
        <w:t>[18]</w:t>
      </w:r>
      <w:r w:rsidRPr="00331B51">
        <w:rPr>
          <w:rFonts w:asciiTheme="minorHAnsi" w:hAnsiTheme="minorHAnsi"/>
        </w:rPr>
        <w:fldChar w:fldCharType="end"/>
      </w:r>
      <w:r w:rsidRPr="00331B51">
        <w:rPr>
          <w:rFonts w:asciiTheme="minorHAnsi" w:hAnsiTheme="minorHAnsi"/>
        </w:rPr>
        <w:t>, a major rain event could at temporarily alter the external osmotic conditions surrounding the endolithic microbiota, thus creating a major shock and perturbation.</w:t>
      </w:r>
    </w:p>
    <w:p w14:paraId="56D98C0A" w14:textId="70EF52E4" w:rsidR="00944C2D" w:rsidRPr="0062118A" w:rsidRDefault="0063603C" w:rsidP="00200988">
      <w:pPr>
        <w:rPr>
          <w:rFonts w:asciiTheme="minorHAnsi" w:hAnsiTheme="minorHAnsi"/>
        </w:rPr>
      </w:pPr>
      <w:r>
        <w:rPr>
          <w:rFonts w:asciiTheme="minorHAnsi" w:hAnsiTheme="minorHAnsi"/>
        </w:rPr>
        <w:tab/>
      </w:r>
      <w:r w:rsidR="0062118A">
        <w:rPr>
          <w:rFonts w:asciiTheme="minorHAnsi" w:hAnsiTheme="minorHAnsi"/>
        </w:rPr>
        <w:t>Due to their isolated nature</w:t>
      </w:r>
      <w:r w:rsidR="009754D6" w:rsidRPr="00331B51">
        <w:rPr>
          <w:rFonts w:asciiTheme="minorHAnsi" w:hAnsiTheme="minorHAnsi"/>
        </w:rPr>
        <w:t>, the end</w:t>
      </w:r>
      <w:r w:rsidR="007458BD" w:rsidRPr="00331B51">
        <w:rPr>
          <w:rFonts w:asciiTheme="minorHAnsi" w:hAnsiTheme="minorHAnsi"/>
        </w:rPr>
        <w:t>o</w:t>
      </w:r>
      <w:r w:rsidR="009754D6" w:rsidRPr="00331B51">
        <w:rPr>
          <w:rFonts w:asciiTheme="minorHAnsi" w:hAnsiTheme="minorHAnsi"/>
        </w:rPr>
        <w:t xml:space="preserve">lithic halite microbial communities receive very little biomass exchange with the outside world. </w:t>
      </w:r>
      <w:r w:rsidR="00A54FB8" w:rsidRPr="00331B51">
        <w:rPr>
          <w:rFonts w:asciiTheme="minorHAnsi" w:hAnsiTheme="minorHAnsi"/>
        </w:rPr>
        <w:fldChar w:fldCharType="begin"/>
      </w:r>
      <w:r w:rsidR="00FC0A2E" w:rsidRPr="00331B51">
        <w:rPr>
          <w:rFonts w:asciiTheme="minorHAnsi" w:hAnsiTheme="minorHAnsi"/>
        </w:rPr>
        <w:instrText xml:space="preserve"> ADDIN EN.CITE &lt;EndNote&gt;&lt;Cite&gt;&lt;Author&gt;Robinson&lt;/Author&gt;&lt;Year&gt;2015&lt;/Year&gt;&lt;RecNum&gt;6954&lt;/RecNum&gt;&lt;DisplayText&gt;[8]&lt;/DisplayText&gt;&lt;record&gt;&lt;rec-number&gt;6954&lt;/rec-number&gt;&lt;foreign-keys&gt;&lt;key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A54FB8" w:rsidRPr="00331B51">
        <w:rPr>
          <w:rFonts w:asciiTheme="minorHAnsi" w:hAnsiTheme="minorHAnsi"/>
        </w:rPr>
        <w:fldChar w:fldCharType="separate"/>
      </w:r>
      <w:r w:rsidR="00FC0A2E" w:rsidRPr="00331B51">
        <w:rPr>
          <w:rFonts w:asciiTheme="minorHAnsi" w:hAnsiTheme="minorHAnsi"/>
          <w:noProof/>
        </w:rPr>
        <w:t>[8]</w:t>
      </w:r>
      <w:r w:rsidR="00A54FB8" w:rsidRPr="00331B51">
        <w:rPr>
          <w:rFonts w:asciiTheme="minorHAnsi" w:hAnsiTheme="minorHAnsi"/>
        </w:rPr>
        <w:fldChar w:fldCharType="end"/>
      </w:r>
      <w:r w:rsidR="00805382" w:rsidRPr="00331B51">
        <w:rPr>
          <w:rFonts w:asciiTheme="minorHAnsi" w:hAnsiTheme="minorHAnsi"/>
        </w:rPr>
        <w:t xml:space="preserve"> T</w:t>
      </w:r>
      <w:r w:rsidR="009754D6" w:rsidRPr="00331B51">
        <w:rPr>
          <w:rFonts w:asciiTheme="minorHAnsi" w:hAnsiTheme="minorHAnsi"/>
        </w:rPr>
        <w:t xml:space="preserve">he only major inputs </w:t>
      </w:r>
      <w:r w:rsidR="00BD3000" w:rsidRPr="00331B51">
        <w:rPr>
          <w:rFonts w:asciiTheme="minorHAnsi" w:hAnsiTheme="minorHAnsi"/>
        </w:rPr>
        <w:t xml:space="preserve">that a halite communities receive </w:t>
      </w:r>
      <w:r w:rsidR="009754D6" w:rsidRPr="00331B51">
        <w:rPr>
          <w:rFonts w:asciiTheme="minorHAnsi" w:hAnsiTheme="minorHAnsi"/>
        </w:rPr>
        <w:t xml:space="preserve">are sunlight, atmospheric gases, and humidity from the air. </w:t>
      </w:r>
      <w:r w:rsidR="00A54FB8" w:rsidRPr="00331B51">
        <w:rPr>
          <w:rFonts w:asciiTheme="minorHAnsi" w:hAnsiTheme="minorHAnsi"/>
        </w:rPr>
        <w:fldChar w:fldCharType="begin">
          <w:fldData xml:space="preserve">PEVuZE5vdGU+PENpdGU+PEF1dGhvcj5Dcml0cy1DaHJpc3RvcGg8L0F1dGhvcj48WWVhcj4yMDE2
PC9ZZWFyPjxSZWNOdW0+ODc3NjwvUmVjTnVtPjxEaXNwbGF5VGV4dD5bNiwgN108L0Rpc3BsYXlU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Yy1yZXNvdXJjZS1udW0+PC9yZWNvcmQ+PC9DaXRlPjxDaXRlPjxBdXRob3I+Rmluc3RhZDwvQXV0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PEVuZE5vdGU+PENpdGU+PEF1dGhvcj5Dcml0cy1DaHJpc3RvcGg8L0F1dGhvcj48WWVhcj4yMDE2
PC9ZZWFyPjxSZWNOdW0+ODc3NjwvUmVjTnVtPjxEaXNwbGF5VGV4dD5bNiwgN108L0Rpc3BsYXlU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Yy1yZXNvdXJjZS1udW0+PC9yZWNvcmQ+PC9DaXRlPjxDaXRlPjxBdXRob3I+Rmluc3RhZDwvQXV0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[6, 7]</w:t>
      </w:r>
      <w:r w:rsidR="00A54FB8" w:rsidRPr="00331B51">
        <w:rPr>
          <w:rFonts w:asciiTheme="minorHAnsi" w:hAnsiTheme="minorHAnsi"/>
        </w:rPr>
        <w:fldChar w:fldCharType="end"/>
      </w:r>
      <w:r w:rsidR="00BD3000" w:rsidRPr="00331B51">
        <w:rPr>
          <w:rFonts w:asciiTheme="minorHAnsi" w:hAnsiTheme="minorHAnsi"/>
        </w:rPr>
        <w:t xml:space="preserve"> </w:t>
      </w:r>
      <w:r w:rsidR="009754D6" w:rsidRPr="00331B51">
        <w:rPr>
          <w:rFonts w:asciiTheme="minorHAnsi" w:hAnsiTheme="minorHAnsi"/>
        </w:rPr>
        <w:t>As such, each halite nodule represent</w:t>
      </w:r>
      <w:r w:rsidR="00BD3000" w:rsidRPr="00331B51">
        <w:rPr>
          <w:rFonts w:asciiTheme="minorHAnsi" w:hAnsiTheme="minorHAnsi"/>
        </w:rPr>
        <w:t>s</w:t>
      </w:r>
      <w:r w:rsidR="009754D6" w:rsidRPr="00331B51">
        <w:rPr>
          <w:rFonts w:asciiTheme="minorHAnsi" w:hAnsiTheme="minorHAnsi"/>
        </w:rPr>
        <w:t xml:space="preserve"> a near-closed system</w:t>
      </w:r>
      <w:r w:rsidR="00BD3000" w:rsidRPr="00331B51">
        <w:rPr>
          <w:rFonts w:asciiTheme="minorHAnsi" w:hAnsiTheme="minorHAnsi"/>
        </w:rPr>
        <w:t xml:space="preserve">, which </w:t>
      </w:r>
      <w:r w:rsidR="009754D6" w:rsidRPr="00331B51">
        <w:rPr>
          <w:rFonts w:asciiTheme="minorHAnsi" w:hAnsiTheme="minorHAnsi"/>
        </w:rPr>
        <w:t xml:space="preserve">offers a unique opportunity to investigate the response of </w:t>
      </w:r>
      <w:r w:rsidR="00BD3000" w:rsidRPr="00331B51">
        <w:rPr>
          <w:rFonts w:asciiTheme="minorHAnsi" w:hAnsiTheme="minorHAnsi"/>
        </w:rPr>
        <w:t xml:space="preserve">microbiomes </w:t>
      </w:r>
      <w:r w:rsidR="009754D6" w:rsidRPr="00331B51">
        <w:rPr>
          <w:rFonts w:asciiTheme="minorHAnsi" w:hAnsiTheme="minorHAnsi"/>
        </w:rPr>
        <w:t>to external stimuli and perturbations</w:t>
      </w:r>
      <w:r w:rsidR="00657151" w:rsidRPr="00331B51">
        <w:rPr>
          <w:rFonts w:asciiTheme="minorHAnsi" w:hAnsiTheme="minorHAnsi"/>
        </w:rPr>
        <w:t xml:space="preserve"> in their natural </w:t>
      </w:r>
      <w:r w:rsidR="00657151" w:rsidRPr="0062118A">
        <w:rPr>
          <w:rFonts w:asciiTheme="minorHAnsi" w:hAnsiTheme="minorHAnsi"/>
        </w:rPr>
        <w:t>habitat</w:t>
      </w:r>
      <w:r w:rsidR="009754D6" w:rsidRPr="0062118A">
        <w:rPr>
          <w:rFonts w:asciiTheme="minorHAnsi" w:hAnsiTheme="minorHAnsi"/>
        </w:rPr>
        <w:t xml:space="preserve"> without other external factors compounding the results.</w:t>
      </w:r>
      <w:r w:rsidR="00C24A5F" w:rsidRPr="0062118A">
        <w:rPr>
          <w:rFonts w:asciiTheme="minorHAnsi" w:hAnsiTheme="minorHAnsi"/>
        </w:rPr>
        <w:t xml:space="preserve"> </w:t>
      </w:r>
    </w:p>
    <w:p w14:paraId="160EE620" w14:textId="77777777" w:rsidR="006A1253" w:rsidRPr="0062118A" w:rsidRDefault="006A1253" w:rsidP="00200988">
      <w:pPr>
        <w:rPr>
          <w:rFonts w:asciiTheme="minorHAnsi" w:hAnsiTheme="minorHAnsi"/>
        </w:rPr>
      </w:pPr>
    </w:p>
    <w:p w14:paraId="5B62BDB1" w14:textId="4B5F4C70" w:rsidR="006E760A" w:rsidRPr="0062118A" w:rsidRDefault="006E760A" w:rsidP="00200988">
      <w:pPr>
        <w:rPr>
          <w:rFonts w:asciiTheme="minorHAnsi" w:hAnsiTheme="minorHAnsi"/>
          <w:b/>
          <w:u w:val="single"/>
        </w:rPr>
      </w:pPr>
      <w:r w:rsidRPr="0062118A">
        <w:rPr>
          <w:rFonts w:asciiTheme="minorHAnsi" w:hAnsiTheme="minorHAnsi"/>
          <w:b/>
          <w:u w:val="single"/>
        </w:rPr>
        <w:t>Major points about intro:</w:t>
      </w:r>
    </w:p>
    <w:p w14:paraId="73037A5C" w14:textId="77777777" w:rsidR="006E760A" w:rsidRPr="0062118A" w:rsidRDefault="006E760A" w:rsidP="006E760A">
      <w:pPr>
        <w:pStyle w:val="CommentText"/>
        <w:numPr>
          <w:ilvl w:val="0"/>
          <w:numId w:val="11"/>
        </w:numPr>
        <w:rPr>
          <w:rFonts w:asciiTheme="minorHAnsi" w:hAnsiTheme="minorHAnsi"/>
        </w:rPr>
      </w:pPr>
      <w:r w:rsidRPr="0062118A">
        <w:rPr>
          <w:rStyle w:val="CommentReference"/>
          <w:rFonts w:asciiTheme="minorHAnsi" w:hAnsiTheme="minorHAnsi"/>
        </w:rPr>
        <w:annotationRef/>
      </w:r>
      <w:r w:rsidRPr="0062118A">
        <w:rPr>
          <w:rFonts w:asciiTheme="minorHAnsi" w:hAnsiTheme="minorHAnsi"/>
        </w:rPr>
        <w:t>Your intro is a set of topics next to each other without any obvious connections. You need (1) to introduce your topic, (2) identify the knowledge gap, and (3) explain how you are going to fill that knowledge gap, i.e. how your salt communities are an idea system for that.</w:t>
      </w:r>
    </w:p>
    <w:p w14:paraId="4F74BE0C" w14:textId="5A6711DA" w:rsidR="006E760A" w:rsidRPr="0062118A" w:rsidRDefault="006E760A" w:rsidP="006E760A">
      <w:pPr>
        <w:pStyle w:val="CommentText"/>
        <w:numPr>
          <w:ilvl w:val="0"/>
          <w:numId w:val="11"/>
        </w:numPr>
        <w:rPr>
          <w:rFonts w:asciiTheme="minorHAnsi" w:hAnsiTheme="minorHAnsi"/>
        </w:rPr>
      </w:pPr>
      <w:r w:rsidRPr="0062118A">
        <w:rPr>
          <w:rFonts w:asciiTheme="minorHAnsi" w:hAnsiTheme="minorHAnsi"/>
        </w:rPr>
        <w:t>You need to be more precise about references, add more in the right places, and add the right ones. Look up our previous papers for references!</w:t>
      </w:r>
    </w:p>
    <w:p w14:paraId="549F206E" w14:textId="05335438" w:rsidR="006A1253" w:rsidRPr="0062118A" w:rsidRDefault="006A1253" w:rsidP="006E760A">
      <w:pPr>
        <w:pStyle w:val="ListParagraph"/>
        <w:numPr>
          <w:ilvl w:val="0"/>
          <w:numId w:val="11"/>
        </w:numPr>
        <w:rPr>
          <w:rFonts w:asciiTheme="minorHAnsi" w:hAnsiTheme="minorHAnsi"/>
        </w:rPr>
      </w:pPr>
      <w:r w:rsidRPr="0062118A">
        <w:rPr>
          <w:rFonts w:asciiTheme="minorHAnsi" w:hAnsiTheme="minorHAnsi"/>
        </w:rPr>
        <w:t>You need to end the intro by describing in broad terms what you did and what you found. Here you should say that you used an unusual rain event in the Atacama to investigate he response of microbiomes to external stimuli and perturbations in their natural habitat.  Our longitudinal study revealed ….….</w:t>
      </w:r>
    </w:p>
    <w:p w14:paraId="424C1DCF" w14:textId="324FD50B" w:rsidR="006E760A" w:rsidRPr="0062118A" w:rsidRDefault="006E760A" w:rsidP="006E760A">
      <w:pPr>
        <w:pStyle w:val="CommentText"/>
        <w:numPr>
          <w:ilvl w:val="0"/>
          <w:numId w:val="11"/>
        </w:numPr>
        <w:rPr>
          <w:rFonts w:asciiTheme="minorHAnsi" w:hAnsiTheme="minorHAnsi"/>
        </w:rPr>
      </w:pPr>
      <w:r w:rsidRPr="0062118A">
        <w:rPr>
          <w:rStyle w:val="CommentReference"/>
          <w:rFonts w:asciiTheme="minorHAnsi" w:hAnsiTheme="minorHAnsi"/>
        </w:rPr>
        <w:annotationRef/>
      </w:r>
      <w:r w:rsidRPr="0062118A">
        <w:rPr>
          <w:rFonts w:asciiTheme="minorHAnsi" w:hAnsiTheme="minorHAnsi"/>
        </w:rPr>
        <w:t>Info about the desert being very dry needs to be more developed, i.e. why is it so dry and how dry (give numbers and references), how extreme, i.e. UV and temp (give references). Take the opportunity to stress the last of rain fall.</w:t>
      </w:r>
    </w:p>
    <w:p w14:paraId="00DF91A4" w14:textId="77777777" w:rsidR="006E760A" w:rsidRPr="0062118A" w:rsidRDefault="006E760A" w:rsidP="006E760A">
      <w:pPr>
        <w:pStyle w:val="CommentText"/>
        <w:numPr>
          <w:ilvl w:val="0"/>
          <w:numId w:val="11"/>
        </w:numPr>
        <w:rPr>
          <w:rFonts w:asciiTheme="minorHAnsi" w:hAnsiTheme="minorHAnsi"/>
        </w:rPr>
      </w:pPr>
      <w:r w:rsidRPr="0062118A">
        <w:rPr>
          <w:rStyle w:val="CommentReference"/>
          <w:rFonts w:asciiTheme="minorHAnsi" w:hAnsiTheme="minorHAnsi"/>
        </w:rPr>
        <w:annotationRef/>
      </w:r>
      <w:r w:rsidRPr="0062118A">
        <w:rPr>
          <w:rFonts w:asciiTheme="minorHAnsi" w:hAnsiTheme="minorHAnsi"/>
        </w:rPr>
        <w:t xml:space="preserve">There are more than just salt rocks colonized, you need to acknowledge that and give references. Also expend what these </w:t>
      </w:r>
      <w:proofErr w:type="spellStart"/>
      <w:r w:rsidRPr="0062118A">
        <w:rPr>
          <w:rFonts w:asciiTheme="minorHAnsi" w:hAnsiTheme="minorHAnsi"/>
        </w:rPr>
        <w:t>salars</w:t>
      </w:r>
      <w:proofErr w:type="spellEnd"/>
      <w:r w:rsidRPr="0062118A">
        <w:rPr>
          <w:rFonts w:asciiTheme="minorHAnsi" w:hAnsiTheme="minorHAnsi"/>
        </w:rPr>
        <w:t xml:space="preserve"> are, how they formed/geology – references. The papers you cite do not address what salt flats are and the deliquescence itself (see next comment)</w:t>
      </w:r>
    </w:p>
    <w:p w14:paraId="6AC84521" w14:textId="77777777" w:rsidR="006E760A" w:rsidRPr="0062118A" w:rsidRDefault="006E760A" w:rsidP="006E760A">
      <w:pPr>
        <w:pStyle w:val="CommentText"/>
        <w:numPr>
          <w:ilvl w:val="0"/>
          <w:numId w:val="11"/>
        </w:numPr>
        <w:rPr>
          <w:rFonts w:asciiTheme="minorHAnsi" w:hAnsiTheme="minorHAnsi"/>
        </w:rPr>
      </w:pPr>
      <w:r w:rsidRPr="0062118A">
        <w:rPr>
          <w:rStyle w:val="CommentReference"/>
          <w:rFonts w:asciiTheme="minorHAnsi" w:hAnsiTheme="minorHAnsi"/>
        </w:rPr>
        <w:annotationRef/>
      </w:r>
      <w:r w:rsidRPr="0062118A">
        <w:rPr>
          <w:rFonts w:asciiTheme="minorHAnsi" w:hAnsiTheme="minorHAnsi"/>
        </w:rPr>
        <w:t xml:space="preserve">Expend on this, i.e. deliquescence </w:t>
      </w:r>
      <w:proofErr w:type="gramStart"/>
      <w:r w:rsidRPr="0062118A">
        <w:rPr>
          <w:rFonts w:asciiTheme="minorHAnsi" w:hAnsiTheme="minorHAnsi"/>
        </w:rPr>
        <w:t>provide</w:t>
      </w:r>
      <w:proofErr w:type="gramEnd"/>
      <w:r w:rsidRPr="0062118A">
        <w:rPr>
          <w:rFonts w:asciiTheme="minorHAnsi" w:hAnsiTheme="minorHAnsi"/>
        </w:rPr>
        <w:t xml:space="preserve"> liquid water in the halites – see Jacek and Alfonso paper about that. Why are halites so interesting?</w:t>
      </w:r>
    </w:p>
    <w:p w14:paraId="46F7F8FB" w14:textId="77777777" w:rsidR="006E760A" w:rsidRPr="0062118A" w:rsidRDefault="006E760A" w:rsidP="006E760A">
      <w:pPr>
        <w:pStyle w:val="CommentText"/>
        <w:numPr>
          <w:ilvl w:val="0"/>
          <w:numId w:val="11"/>
        </w:numPr>
        <w:rPr>
          <w:rFonts w:asciiTheme="minorHAnsi" w:hAnsiTheme="minorHAnsi"/>
        </w:rPr>
      </w:pPr>
      <w:r w:rsidRPr="0062118A">
        <w:rPr>
          <w:rStyle w:val="CommentReference"/>
          <w:rFonts w:asciiTheme="minorHAnsi" w:hAnsiTheme="minorHAnsi"/>
        </w:rPr>
        <w:annotationRef/>
      </w:r>
      <w:r w:rsidRPr="0062118A">
        <w:rPr>
          <w:rFonts w:asciiTheme="minorHAnsi" w:hAnsiTheme="minorHAnsi"/>
        </w:rPr>
        <w:t xml:space="preserve">You should start by reporting the </w:t>
      </w:r>
      <w:proofErr w:type="spellStart"/>
      <w:r w:rsidRPr="0062118A">
        <w:rPr>
          <w:rFonts w:asciiTheme="minorHAnsi" w:hAnsiTheme="minorHAnsi"/>
        </w:rPr>
        <w:t>fundings</w:t>
      </w:r>
      <w:proofErr w:type="spellEnd"/>
      <w:r w:rsidRPr="0062118A">
        <w:rPr>
          <w:rFonts w:asciiTheme="minorHAnsi" w:hAnsiTheme="minorHAnsi"/>
        </w:rPr>
        <w:t xml:space="preserve"> of previous studies on halites (ours and others) describing what we know of these communities. Not all members of the community are salt-in strategist. I think this should be part of the discussion.</w:t>
      </w:r>
    </w:p>
    <w:p w14:paraId="31EBE8BB" w14:textId="77777777" w:rsidR="006E760A" w:rsidRPr="0062118A" w:rsidRDefault="006E760A" w:rsidP="006E760A">
      <w:pPr>
        <w:pStyle w:val="ListParagraph"/>
        <w:numPr>
          <w:ilvl w:val="0"/>
          <w:numId w:val="11"/>
        </w:numPr>
        <w:rPr>
          <w:rFonts w:asciiTheme="minorHAnsi" w:hAnsiTheme="minorHAnsi"/>
        </w:rPr>
      </w:pPr>
    </w:p>
    <w:p w14:paraId="22044340" w14:textId="77777777" w:rsidR="006E760A" w:rsidRPr="00331B51" w:rsidRDefault="006E760A" w:rsidP="00200988">
      <w:pPr>
        <w:rPr>
          <w:rFonts w:asciiTheme="minorHAnsi" w:hAnsiTheme="minorHAnsi"/>
        </w:rPr>
      </w:pPr>
    </w:p>
    <w:p w14:paraId="3620401E" w14:textId="185936C5" w:rsidR="00C649E5" w:rsidRPr="00331B51" w:rsidRDefault="00C649E5">
      <w:pPr>
        <w:rPr>
          <w:rFonts w:asciiTheme="minorHAnsi" w:hAnsiTheme="minorHAnsi"/>
        </w:rPr>
      </w:pPr>
      <w:r w:rsidRPr="00331B51">
        <w:rPr>
          <w:rFonts w:asciiTheme="minorHAnsi" w:hAnsiTheme="minorHAnsi"/>
        </w:rPr>
        <w:br w:type="page"/>
      </w:r>
    </w:p>
    <w:p w14:paraId="5DB7903A" w14:textId="2E8772F9" w:rsidR="006A76A1" w:rsidRDefault="006A76A1" w:rsidP="006C5756">
      <w:pPr>
        <w:rPr>
          <w:rFonts w:asciiTheme="minorHAnsi" w:hAnsiTheme="minorHAnsi"/>
          <w:b/>
        </w:rPr>
      </w:pPr>
      <w:commentRangeStart w:id="1"/>
      <w:r w:rsidRPr="00331B51">
        <w:rPr>
          <w:rFonts w:asciiTheme="minorHAnsi" w:hAnsiTheme="minorHAnsi"/>
          <w:b/>
        </w:rPr>
        <w:lastRenderedPageBreak/>
        <w:t>RESULTS</w:t>
      </w:r>
      <w:commentRangeEnd w:id="1"/>
      <w:r w:rsidR="00E53B67">
        <w:rPr>
          <w:rStyle w:val="CommentReference"/>
        </w:rPr>
        <w:commentReference w:id="1"/>
      </w:r>
    </w:p>
    <w:p w14:paraId="4C9FAE22" w14:textId="77777777" w:rsidR="006E760A" w:rsidRDefault="006E760A" w:rsidP="006C5756">
      <w:pPr>
        <w:rPr>
          <w:rFonts w:asciiTheme="minorHAnsi" w:hAnsiTheme="minorHAnsi"/>
          <w:b/>
        </w:rPr>
      </w:pPr>
    </w:p>
    <w:p w14:paraId="7AED1F5D" w14:textId="77777777" w:rsidR="006E760A" w:rsidRPr="00331B51" w:rsidRDefault="006E760A" w:rsidP="006E760A">
      <w:pPr>
        <w:rPr>
          <w:rFonts w:asciiTheme="minorHAnsi" w:hAnsiTheme="minorHAnsi"/>
        </w:rPr>
      </w:pPr>
      <w:r w:rsidRPr="00331B51">
        <w:rPr>
          <w:rFonts w:asciiTheme="minorHAnsi" w:hAnsiTheme="minorHAnsi"/>
        </w:rPr>
        <w:tab/>
        <w:t xml:space="preserve">The North of the Atacama Desert (near Iquique, Chile) received only a handful of recorded rainfall events in the last century. Prior to this study, rain events were documented in 1992 (10.9mm) and 2002 (4.1mm). </w:t>
      </w:r>
      <w:r w:rsidRPr="00331B51">
        <w:rPr>
          <w:rFonts w:asciiTheme="minorHAnsi" w:hAnsiTheme="minorHAnsi"/>
        </w:rPr>
        <w:fldChar w:fldCharType="begin"/>
      </w:r>
      <w:r>
        <w:rPr>
          <w:rFonts w:asciiTheme="minorHAnsi" w:hAnsiTheme="minorHAnsi"/>
        </w:rPr>
        <w:instrText xml:space="preserve"> ADDIN EN.CITE &lt;EndNote&gt;&lt;Cite&gt;&lt;Author&gt;N.&lt;/Author&gt;&lt;Year&gt;2012&lt;/Year&gt;&lt;RecNum&gt;8577&lt;/RecNum&gt;&lt;DisplayText&gt;[15]&lt;/DisplayText&gt;&lt;record&gt;&lt;rec-number&gt;8577&lt;/rec-number&gt;&lt;foreign-keys&gt;&lt;key app="EN" db-id="vawrdvfvexr9z1e5pd0p92dt2dzpvp0ezpsr" timestamp="1530210562"&gt;8577&lt;/key&gt;&lt;/foreign-keys&gt;&lt;ref-type name="Journal Article"&gt;17&lt;/ref-type&gt;&lt;contributors&gt;&lt;authors&gt;&lt;author&gt;Schulz N.&lt;/author&gt;&lt;author&gt;Boisier J. P.&lt;/author&gt;&lt;author&gt;Aceituno P.&lt;/author&gt;&lt;/authors&gt;&lt;/contributors&gt;&lt;titles&gt;&lt;title&gt;Climate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EndNote&gt;</w:instrText>
      </w:r>
      <w:r w:rsidRPr="00331B51">
        <w:rPr>
          <w:rFonts w:asciiTheme="minorHAnsi" w:hAnsiTheme="minorHAnsi"/>
        </w:rPr>
        <w:fldChar w:fldCharType="separate"/>
      </w:r>
      <w:r>
        <w:rPr>
          <w:rFonts w:asciiTheme="minorHAnsi" w:hAnsiTheme="minorHAnsi"/>
          <w:noProof/>
        </w:rPr>
        <w:t>[15]</w:t>
      </w:r>
      <w:r w:rsidRPr="00331B51">
        <w:rPr>
          <w:rFonts w:asciiTheme="minorHAnsi" w:hAnsiTheme="minorHAnsi"/>
        </w:rPr>
        <w:fldChar w:fldCharType="end"/>
      </w:r>
      <w:r w:rsidRPr="00331B51">
        <w:rPr>
          <w:rFonts w:asciiTheme="minorHAnsi" w:hAnsiTheme="minorHAnsi"/>
        </w:rPr>
        <w:t xml:space="preserve"> However, abnormally high Eastern Tropical Pacific sea surface temperatures led to rainfalls reported throughout the Atacama Desert in 2015. </w:t>
      </w:r>
      <w:r w:rsidRPr="00331B51">
        <w:rPr>
          <w:rFonts w:asciiTheme="minorHAnsi" w:hAnsiTheme="minorHAnsi"/>
        </w:rPr>
        <w:fldChar w:fldCharType="begin"/>
      </w:r>
      <w:r>
        <w:rPr>
          <w:rFonts w:asciiTheme="minorHAnsi" w:hAnsiTheme="minorHAnsi"/>
        </w:rPr>
        <w:instrText xml:space="preserve"> ADDIN EN.CITE &lt;EndNote&gt;&lt;Cite&gt;&lt;Author&gt;Bozkurt&lt;/Author&gt;&lt;Year&gt;2016&lt;/Year&gt;&lt;RecNum&gt;8578&lt;/RecNum&gt;&lt;DisplayText&gt;[16]&lt;/DisplayText&gt;&lt;record&gt;&lt;rec-number&gt;8578&lt;/rec-number&gt;&lt;foreign-keys&gt;&lt;key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Pr="00331B51">
        <w:rPr>
          <w:rFonts w:asciiTheme="minorHAnsi" w:hAnsiTheme="minorHAnsi"/>
        </w:rPr>
        <w:fldChar w:fldCharType="separate"/>
      </w:r>
      <w:r>
        <w:rPr>
          <w:rFonts w:asciiTheme="minorHAnsi" w:hAnsiTheme="minorHAnsi"/>
          <w:noProof/>
        </w:rPr>
        <w:t>[16]</w:t>
      </w:r>
      <w:r w:rsidRPr="00331B51">
        <w:rPr>
          <w:rFonts w:asciiTheme="minorHAnsi" w:hAnsiTheme="minorHAnsi"/>
        </w:rPr>
        <w:fldChar w:fldCharType="end"/>
      </w:r>
      <w:r w:rsidRPr="00331B51">
        <w:rPr>
          <w:rFonts w:asciiTheme="minorHAnsi" w:hAnsiTheme="minorHAnsi"/>
        </w:rPr>
        <w:t xml:space="preserve"> A nearby weather station at the Diego </w:t>
      </w:r>
      <w:proofErr w:type="spellStart"/>
      <w:r w:rsidRPr="00331B51">
        <w:rPr>
          <w:rFonts w:asciiTheme="minorHAnsi" w:hAnsiTheme="minorHAnsi"/>
        </w:rPr>
        <w:t>Aracena</w:t>
      </w:r>
      <w:proofErr w:type="spellEnd"/>
      <w:r w:rsidRPr="00331B51">
        <w:rPr>
          <w:rFonts w:asciiTheme="minorHAnsi" w:hAnsiTheme="minorHAnsi"/>
        </w:rPr>
        <w:t xml:space="preserve"> International Airport, located 30.2 miles North of the sampling site, recorded rainfalls on March 25, 2015 (0.3mm) August 8-9, 2015 (4.1mm). </w:t>
      </w:r>
      <w:r w:rsidRPr="00331B51">
        <w:rPr>
          <w:rFonts w:asciiTheme="minorHAnsi" w:hAnsiTheme="minorHAnsi"/>
        </w:rPr>
        <w:fldChar w:fldCharType="begin"/>
      </w:r>
      <w:r>
        <w:rPr>
          <w:rFonts w:asciiTheme="minorHAnsi" w:hAnsiTheme="minorHAnsi"/>
        </w:rPr>
        <w:instrText xml:space="preserve"> ADDIN EN.CITE &lt;EndNote&gt;&lt;Cite ExcludeAuth="1" ExcludeYear="1"&gt;&lt;RecNum&gt;8576&lt;/RecNum&gt;&lt;DisplayText&gt;[17]&lt;/DisplayText&gt;&lt;record&gt;&lt;rec-number&gt;8576&lt;/rec-number&gt;&lt;foreign-keys&gt;&lt;key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EndNote&gt;</w:instrText>
      </w:r>
      <w:r w:rsidRPr="00331B51">
        <w:rPr>
          <w:rFonts w:asciiTheme="minorHAnsi" w:hAnsiTheme="minorHAnsi"/>
        </w:rPr>
        <w:fldChar w:fldCharType="separate"/>
      </w:r>
      <w:r>
        <w:rPr>
          <w:rFonts w:asciiTheme="minorHAnsi" w:hAnsiTheme="minorHAnsi"/>
          <w:noProof/>
        </w:rPr>
        <w:t>[17]</w:t>
      </w:r>
      <w:r w:rsidRPr="00331B51">
        <w:rPr>
          <w:rFonts w:asciiTheme="minorHAnsi" w:hAnsiTheme="minorHAnsi"/>
        </w:rPr>
        <w:fldChar w:fldCharType="end"/>
      </w:r>
      <w:r w:rsidRPr="00331B51">
        <w:rPr>
          <w:rFonts w:asciiTheme="minorHAnsi" w:hAnsiTheme="minorHAnsi"/>
        </w:rPr>
        <w:t xml:space="preserve"> The August 2015 rain was the first major precipitation event in the area in 13 years, giving us a unique opportunity to investigate the effects of this rare perturbation on the extremophilic life in the area. </w:t>
      </w:r>
    </w:p>
    <w:p w14:paraId="24E832AF" w14:textId="77777777" w:rsidR="006E760A" w:rsidRDefault="006E760A" w:rsidP="006C5756">
      <w:pPr>
        <w:rPr>
          <w:rFonts w:asciiTheme="minorHAnsi" w:hAnsiTheme="minorHAnsi"/>
          <w:b/>
        </w:rPr>
      </w:pPr>
    </w:p>
    <w:p w14:paraId="75D93109" w14:textId="77777777" w:rsidR="006E760A" w:rsidRPr="00331B51" w:rsidRDefault="006E760A" w:rsidP="006C5756">
      <w:pPr>
        <w:rPr>
          <w:rFonts w:asciiTheme="minorHAnsi" w:hAnsiTheme="minorHAnsi"/>
          <w:b/>
        </w:rPr>
      </w:pPr>
    </w:p>
    <w:p w14:paraId="6624D836" w14:textId="380D7468" w:rsidR="006A76A1" w:rsidRPr="00331B51" w:rsidRDefault="006A1253" w:rsidP="006C5756">
      <w:pPr>
        <w:rPr>
          <w:rFonts w:asciiTheme="minorHAnsi" w:hAnsiTheme="minorHAnsi"/>
          <w:b/>
        </w:rPr>
      </w:pPr>
      <w:ins w:id="2" w:author="Jocelyne DiRuggiero" w:date="2018-07-10T12:56:00Z">
        <w:r>
          <w:rPr>
            <w:rFonts w:asciiTheme="minorHAnsi" w:hAnsiTheme="minorHAnsi"/>
            <w:b/>
          </w:rPr>
          <w:t xml:space="preserve">You need a first </w:t>
        </w:r>
      </w:ins>
      <w:ins w:id="3" w:author="Jocelyne DiRuggiero" w:date="2018-07-10T12:58:00Z">
        <w:r>
          <w:rPr>
            <w:rFonts w:asciiTheme="minorHAnsi" w:hAnsiTheme="minorHAnsi"/>
            <w:b/>
          </w:rPr>
          <w:t xml:space="preserve">sentence to </w:t>
        </w:r>
      </w:ins>
      <w:ins w:id="4" w:author="Jocelyne DiRuggiero" w:date="2018-07-10T13:12:00Z">
        <w:r w:rsidR="00AC1DD8">
          <w:rPr>
            <w:rFonts w:asciiTheme="minorHAnsi" w:hAnsiTheme="minorHAnsi"/>
            <w:b/>
          </w:rPr>
          <w:t>explaining what you did</w:t>
        </w:r>
      </w:ins>
      <w:ins w:id="5" w:author="Jocelyne DiRuggiero" w:date="2018-07-10T13:15:00Z">
        <w:r w:rsidR="00257533">
          <w:rPr>
            <w:rFonts w:asciiTheme="minorHAnsi" w:hAnsiTheme="minorHAnsi"/>
            <w:b/>
          </w:rPr>
          <w:t xml:space="preserve"> (i.e. 2 sites</w:t>
        </w:r>
      </w:ins>
      <w:ins w:id="6" w:author="Jocelyne DiRuggiero" w:date="2018-07-10T16:30:00Z">
        <w:r w:rsidR="00AE7014">
          <w:rPr>
            <w:rFonts w:asciiTheme="minorHAnsi" w:hAnsiTheme="minorHAnsi"/>
            <w:b/>
          </w:rPr>
          <w:t xml:space="preserve"> (1 and 2)</w:t>
        </w:r>
      </w:ins>
      <w:ins w:id="7" w:author="Jocelyne DiRuggiero" w:date="2018-07-10T13:15:00Z">
        <w:r w:rsidR="00257533">
          <w:rPr>
            <w:rFonts w:asciiTheme="minorHAnsi" w:hAnsiTheme="minorHAnsi"/>
            <w:b/>
          </w:rPr>
          <w:t>, longitudinal study before and after rain – see sup material xxx)</w:t>
        </w:r>
      </w:ins>
      <w:ins w:id="8" w:author="Jocelyne DiRuggiero" w:date="2018-07-10T13:12:00Z">
        <w:r w:rsidR="00AC1DD8">
          <w:rPr>
            <w:rFonts w:asciiTheme="minorHAnsi" w:hAnsiTheme="minorHAnsi"/>
            <w:b/>
          </w:rPr>
          <w:t xml:space="preserve">. I would then report </w:t>
        </w:r>
      </w:ins>
      <w:ins w:id="9" w:author="Jocelyne DiRuggiero" w:date="2018-07-10T13:14:00Z">
        <w:r w:rsidR="00257533">
          <w:rPr>
            <w:rFonts w:asciiTheme="minorHAnsi" w:hAnsiTheme="minorHAnsi"/>
            <w:b/>
          </w:rPr>
          <w:t>arguments for</w:t>
        </w:r>
      </w:ins>
      <w:ins w:id="10" w:author="Jocelyne DiRuggiero" w:date="2018-07-10T13:12:00Z">
        <w:r w:rsidR="00AC1DD8">
          <w:rPr>
            <w:rFonts w:asciiTheme="minorHAnsi" w:hAnsiTheme="minorHAnsi"/>
            <w:b/>
          </w:rPr>
          <w:t xml:space="preserve"> </w:t>
        </w:r>
      </w:ins>
      <w:ins w:id="11" w:author="Jocelyne DiRuggiero" w:date="2018-07-10T13:13:00Z">
        <w:r w:rsidR="00AC1DD8">
          <w:rPr>
            <w:rFonts w:asciiTheme="minorHAnsi" w:hAnsiTheme="minorHAnsi"/>
            <w:b/>
          </w:rPr>
          <w:t>rain event</w:t>
        </w:r>
        <w:r w:rsidR="00257533">
          <w:rPr>
            <w:rFonts w:asciiTheme="minorHAnsi" w:hAnsiTheme="minorHAnsi"/>
            <w:b/>
          </w:rPr>
          <w:t>s across Chile and in SG. Do not say “</w:t>
        </w:r>
      </w:ins>
      <w:ins w:id="12" w:author="Jocelyne DiRuggiero" w:date="2018-07-10T13:14:00Z">
        <w:r w:rsidR="00257533" w:rsidRPr="00331B51">
          <w:rPr>
            <w:rFonts w:asciiTheme="minorHAnsi" w:hAnsiTheme="minorHAnsi"/>
          </w:rPr>
          <w:t>Unfortunately</w:t>
        </w:r>
        <w:r w:rsidR="00257533">
          <w:rPr>
            <w:rFonts w:asciiTheme="minorHAnsi" w:hAnsiTheme="minorHAnsi"/>
          </w:rPr>
          <w:t>….”!</w:t>
        </w:r>
      </w:ins>
    </w:p>
    <w:p w14:paraId="027B9869" w14:textId="77777777" w:rsidR="00EF02B5" w:rsidRDefault="00EF02B5" w:rsidP="006C5756">
      <w:pPr>
        <w:rPr>
          <w:rFonts w:asciiTheme="minorHAnsi" w:hAnsiTheme="minorHAnsi"/>
          <w:b/>
        </w:rPr>
      </w:pPr>
      <w:commentRangeStart w:id="13"/>
      <w:r>
        <w:rPr>
          <w:rFonts w:asciiTheme="minorHAnsi" w:hAnsiTheme="minorHAnsi"/>
          <w:b/>
        </w:rPr>
        <w:t>Two separate locations were sampled to investigate the change in halite community structure after the rain, as well as its recovery in the following year.</w:t>
      </w:r>
    </w:p>
    <w:p w14:paraId="0A16FF36" w14:textId="77777777" w:rsidR="00EF02B5" w:rsidRDefault="006C5756" w:rsidP="006C5756">
      <w:pPr>
        <w:rPr>
          <w:rFonts w:asciiTheme="minorHAnsi" w:hAnsiTheme="minorHAnsi"/>
        </w:rPr>
      </w:pPr>
      <w:r w:rsidRPr="00331B51">
        <w:rPr>
          <w:rFonts w:asciiTheme="minorHAnsi" w:hAnsiTheme="minorHAnsi"/>
        </w:rPr>
        <w:tab/>
      </w:r>
      <w:r w:rsidR="00FE0757" w:rsidRPr="00331B51">
        <w:rPr>
          <w:rFonts w:asciiTheme="minorHAnsi" w:hAnsiTheme="minorHAnsi"/>
        </w:rPr>
        <w:t xml:space="preserve">Rains were reported in the Atacama Desert throughout 2015, however </w:t>
      </w:r>
      <w:r w:rsidR="008D4868">
        <w:rPr>
          <w:rFonts w:asciiTheme="minorHAnsi" w:hAnsiTheme="minorHAnsi"/>
        </w:rPr>
        <w:t xml:space="preserve">we know from a nearby weather station that </w:t>
      </w:r>
      <w:r w:rsidR="00FE0757" w:rsidRPr="00331B51">
        <w:rPr>
          <w:rFonts w:asciiTheme="minorHAnsi" w:hAnsiTheme="minorHAnsi"/>
        </w:rPr>
        <w:t xml:space="preserve">the location investigated in this study (Salar Grande) </w:t>
      </w:r>
      <w:r w:rsidR="008D4868">
        <w:rPr>
          <w:rFonts w:asciiTheme="minorHAnsi" w:hAnsiTheme="minorHAnsi"/>
        </w:rPr>
        <w:t xml:space="preserve">likely received its major rain around </w:t>
      </w:r>
      <w:r w:rsidR="008D4868" w:rsidRPr="00331B51">
        <w:rPr>
          <w:rFonts w:asciiTheme="minorHAnsi" w:hAnsiTheme="minorHAnsi"/>
        </w:rPr>
        <w:t>August 8-9, (4.1mm)</w:t>
      </w:r>
      <w:r w:rsidR="00FE0757" w:rsidRPr="00331B51">
        <w:rPr>
          <w:rFonts w:asciiTheme="minorHAnsi" w:hAnsiTheme="minorHAnsi"/>
        </w:rPr>
        <w:t xml:space="preserve">. Unfortunately, there were no weather probes placed </w:t>
      </w:r>
      <w:r w:rsidR="008D4868">
        <w:rPr>
          <w:rFonts w:asciiTheme="minorHAnsi" w:hAnsiTheme="minorHAnsi"/>
        </w:rPr>
        <w:t xml:space="preserve">directly </w:t>
      </w:r>
      <w:r w:rsidR="00FE0757" w:rsidRPr="00331B51">
        <w:rPr>
          <w:rFonts w:asciiTheme="minorHAnsi" w:hAnsiTheme="minorHAnsi"/>
        </w:rPr>
        <w:t>at the location on interest at the time of the rain</w:t>
      </w:r>
      <w:r w:rsidR="008D4868">
        <w:rPr>
          <w:rFonts w:asciiTheme="minorHAnsi" w:hAnsiTheme="minorHAnsi"/>
        </w:rPr>
        <w:t xml:space="preserve">. </w:t>
      </w:r>
    </w:p>
    <w:p w14:paraId="10FB5D84" w14:textId="3BA0B627" w:rsidR="006C7905" w:rsidRPr="00331B51" w:rsidRDefault="00EF02B5" w:rsidP="006C5756">
      <w:pPr>
        <w:rPr>
          <w:rFonts w:asciiTheme="minorHAnsi" w:hAnsiTheme="minorHAnsi"/>
        </w:rPr>
      </w:pPr>
      <w:r>
        <w:rPr>
          <w:rFonts w:asciiTheme="minorHAnsi" w:hAnsiTheme="minorHAnsi"/>
        </w:rPr>
        <w:tab/>
      </w:r>
      <w:r w:rsidR="006C5756" w:rsidRPr="00F00F6A">
        <w:rPr>
          <w:rFonts w:asciiTheme="minorHAnsi" w:hAnsiTheme="minorHAnsi"/>
          <w:highlight w:val="cyan"/>
          <w:rPrChange w:id="14" w:author="Jocelyne DiRuggiero" w:date="2018-07-10T18:13:00Z">
            <w:rPr>
              <w:rFonts w:asciiTheme="minorHAnsi" w:hAnsiTheme="minorHAnsi"/>
            </w:rPr>
          </w:rPrChange>
        </w:rPr>
        <w:t>In order to</w:t>
      </w:r>
      <w:r w:rsidR="006C5756" w:rsidRPr="00331B51">
        <w:rPr>
          <w:rFonts w:asciiTheme="minorHAnsi" w:hAnsiTheme="minorHAnsi"/>
        </w:rPr>
        <w:t xml:space="preserve"> investigate the taxonomic composition and functional potential dynamics of halite microbial communities in response to the rain, a site at the top of a hill in Salar Grande </w:t>
      </w:r>
      <w:r w:rsidR="00AC3C17" w:rsidRPr="00331B51">
        <w:rPr>
          <w:rFonts w:asciiTheme="minorHAnsi" w:hAnsiTheme="minorHAnsi"/>
        </w:rPr>
        <w:t xml:space="preserve">(SG1) </w:t>
      </w:r>
      <w:r w:rsidR="006C5756" w:rsidRPr="00331B51">
        <w:rPr>
          <w:rFonts w:asciiTheme="minorHAnsi" w:hAnsiTheme="minorHAnsi"/>
        </w:rPr>
        <w:t>was repeatedly sampled approximately once a year for four years</w:t>
      </w:r>
      <w:r w:rsidR="00AC3C17" w:rsidRPr="00331B51">
        <w:rPr>
          <w:rFonts w:asciiTheme="minorHAnsi" w:hAnsiTheme="minorHAnsi"/>
        </w:rPr>
        <w:t>, with pre-rain sampling dates 2014-09 and 2015-06, and post-rain sampling d</w:t>
      </w:r>
      <w:r w:rsidR="00985531" w:rsidRPr="00331B51">
        <w:rPr>
          <w:rFonts w:asciiTheme="minorHAnsi" w:hAnsiTheme="minorHAnsi"/>
        </w:rPr>
        <w:t>ate</w:t>
      </w:r>
      <w:r w:rsidR="00AC3C17" w:rsidRPr="00331B51">
        <w:rPr>
          <w:rFonts w:asciiTheme="minorHAnsi" w:hAnsiTheme="minorHAnsi"/>
        </w:rPr>
        <w:t>s 2016-02 and 2017-02</w:t>
      </w:r>
      <w:r w:rsidR="006C5756" w:rsidRPr="00331B51">
        <w:rPr>
          <w:rFonts w:asciiTheme="minorHAnsi" w:hAnsiTheme="minorHAnsi"/>
        </w:rPr>
        <w:t xml:space="preserve">. </w:t>
      </w:r>
      <w:r w:rsidR="00AC3C17" w:rsidRPr="00331B51">
        <w:rPr>
          <w:rFonts w:asciiTheme="minorHAnsi" w:hAnsiTheme="minorHAnsi"/>
        </w:rPr>
        <w:t>Following the rain, a</w:t>
      </w:r>
      <w:r w:rsidR="006C7905" w:rsidRPr="00331B51">
        <w:rPr>
          <w:rFonts w:asciiTheme="minorHAnsi" w:hAnsiTheme="minorHAnsi"/>
        </w:rPr>
        <w:t>n alternate</w:t>
      </w:r>
      <w:r w:rsidR="00AC3C17" w:rsidRPr="00331B51">
        <w:rPr>
          <w:rFonts w:asciiTheme="minorHAnsi" w:hAnsiTheme="minorHAnsi"/>
        </w:rPr>
        <w:t xml:space="preserve"> nearby site at the bottom of the hill </w:t>
      </w:r>
      <w:r w:rsidR="006C7905" w:rsidRPr="00331B51">
        <w:rPr>
          <w:rFonts w:asciiTheme="minorHAnsi" w:hAnsiTheme="minorHAnsi"/>
        </w:rPr>
        <w:t xml:space="preserve">(~300m from the main site) </w:t>
      </w:r>
      <w:r w:rsidR="00AC3C17" w:rsidRPr="00331B51">
        <w:rPr>
          <w:rFonts w:asciiTheme="minorHAnsi" w:hAnsiTheme="minorHAnsi"/>
        </w:rPr>
        <w:t>was also sam</w:t>
      </w:r>
      <w:r w:rsidR="006C7905" w:rsidRPr="00331B51">
        <w:rPr>
          <w:rFonts w:asciiTheme="minorHAnsi" w:hAnsiTheme="minorHAnsi"/>
        </w:rPr>
        <w:t xml:space="preserve">pled at more frequent intervals. Halites were samples in 2016-02 (4 months after the rain), 2016-07 (7 months), 2016-10 (10 months), and 2017-02 (14 months). </w:t>
      </w:r>
    </w:p>
    <w:commentRangeEnd w:id="13"/>
    <w:p w14:paraId="59B0BBEB" w14:textId="1719C0E0" w:rsidR="006C5756" w:rsidRPr="00331B51" w:rsidRDefault="00257533" w:rsidP="006C5756">
      <w:pPr>
        <w:rPr>
          <w:rFonts w:asciiTheme="minorHAnsi" w:hAnsiTheme="minorHAnsi"/>
        </w:rPr>
      </w:pPr>
      <w:r>
        <w:rPr>
          <w:rStyle w:val="CommentReference"/>
        </w:rPr>
        <w:commentReference w:id="13"/>
      </w:r>
      <w:r w:rsidR="00AC3C17" w:rsidRPr="00331B51">
        <w:rPr>
          <w:rFonts w:asciiTheme="minorHAnsi" w:hAnsiTheme="minorHAnsi"/>
        </w:rPr>
        <w:tab/>
      </w:r>
      <w:r w:rsidR="006C5756" w:rsidRPr="00331B51">
        <w:rPr>
          <w:rFonts w:asciiTheme="minorHAnsi" w:hAnsiTheme="minorHAnsi"/>
        </w:rPr>
        <w:t xml:space="preserve">The 16S rDNA </w:t>
      </w:r>
      <w:r w:rsidR="00AC3C17" w:rsidRPr="00331B51">
        <w:rPr>
          <w:rFonts w:asciiTheme="minorHAnsi" w:hAnsiTheme="minorHAnsi"/>
        </w:rPr>
        <w:t xml:space="preserve">as well as the </w:t>
      </w:r>
      <w:proofErr w:type="spellStart"/>
      <w:r w:rsidR="00AC3C17" w:rsidRPr="00331B51">
        <w:rPr>
          <w:rFonts w:asciiTheme="minorHAnsi" w:hAnsiTheme="minorHAnsi"/>
        </w:rPr>
        <w:t>gDNA</w:t>
      </w:r>
      <w:proofErr w:type="spellEnd"/>
      <w:r w:rsidR="00AC3C17" w:rsidRPr="00331B51">
        <w:rPr>
          <w:rFonts w:asciiTheme="minorHAnsi" w:hAnsiTheme="minorHAnsi"/>
        </w:rPr>
        <w:t xml:space="preserve"> </w:t>
      </w:r>
      <w:r w:rsidR="006C7905" w:rsidRPr="00331B51">
        <w:rPr>
          <w:rFonts w:asciiTheme="minorHAnsi" w:hAnsiTheme="minorHAnsi"/>
        </w:rPr>
        <w:t>(</w:t>
      </w:r>
      <w:commentRangeStart w:id="15"/>
      <w:r w:rsidR="006C7905" w:rsidRPr="00331B51">
        <w:rPr>
          <w:rFonts w:asciiTheme="minorHAnsi" w:hAnsiTheme="minorHAnsi"/>
        </w:rPr>
        <w:t>for the main site only</w:t>
      </w:r>
      <w:commentRangeEnd w:id="15"/>
      <w:r w:rsidR="00AE7014">
        <w:rPr>
          <w:rStyle w:val="CommentReference"/>
        </w:rPr>
        <w:commentReference w:id="15"/>
      </w:r>
      <w:r w:rsidR="006C7905" w:rsidRPr="00331B51">
        <w:rPr>
          <w:rFonts w:asciiTheme="minorHAnsi" w:hAnsiTheme="minorHAnsi"/>
        </w:rPr>
        <w:t xml:space="preserve">) </w:t>
      </w:r>
      <w:r w:rsidR="006C5756" w:rsidRPr="00331B51">
        <w:rPr>
          <w:rFonts w:asciiTheme="minorHAnsi" w:hAnsiTheme="minorHAnsi"/>
        </w:rPr>
        <w:t xml:space="preserve">from the collected samples was amplified and sequenced to estimate the relative taxonomic composition </w:t>
      </w:r>
      <w:r w:rsidR="00AC3C17" w:rsidRPr="00331B51">
        <w:rPr>
          <w:rFonts w:asciiTheme="minorHAnsi" w:hAnsiTheme="minorHAnsi"/>
        </w:rPr>
        <w:t xml:space="preserve">(from rDNA and </w:t>
      </w:r>
      <w:proofErr w:type="spellStart"/>
      <w:r w:rsidR="00AC3C17" w:rsidRPr="00331B51">
        <w:rPr>
          <w:rFonts w:asciiTheme="minorHAnsi" w:hAnsiTheme="minorHAnsi"/>
        </w:rPr>
        <w:t>gDNA</w:t>
      </w:r>
      <w:proofErr w:type="spellEnd"/>
      <w:r w:rsidR="00AC3C17" w:rsidRPr="00331B51">
        <w:rPr>
          <w:rFonts w:asciiTheme="minorHAnsi" w:hAnsiTheme="minorHAnsi"/>
        </w:rPr>
        <w:t xml:space="preserve">) and functional potential (from </w:t>
      </w:r>
      <w:proofErr w:type="spellStart"/>
      <w:r w:rsidR="00AC3C17" w:rsidRPr="00331B51">
        <w:rPr>
          <w:rFonts w:asciiTheme="minorHAnsi" w:hAnsiTheme="minorHAnsi"/>
        </w:rPr>
        <w:t>gDNA</w:t>
      </w:r>
      <w:proofErr w:type="spellEnd"/>
      <w:r w:rsidR="00AC3C17" w:rsidRPr="00331B51">
        <w:rPr>
          <w:rFonts w:asciiTheme="minorHAnsi" w:hAnsiTheme="minorHAnsi"/>
        </w:rPr>
        <w:t xml:space="preserve">) of the communities residing in the halite </w:t>
      </w:r>
      <w:r w:rsidR="006C5756" w:rsidRPr="00331B51">
        <w:rPr>
          <w:rFonts w:asciiTheme="minorHAnsi" w:hAnsiTheme="minorHAnsi"/>
        </w:rPr>
        <w:t xml:space="preserve">samples. The changes in community composition over time were investigated at high (domain), </w:t>
      </w:r>
      <w:commentRangeStart w:id="16"/>
      <w:r w:rsidR="006C5756" w:rsidRPr="00331B51">
        <w:rPr>
          <w:rFonts w:asciiTheme="minorHAnsi" w:hAnsiTheme="minorHAnsi"/>
        </w:rPr>
        <w:t>medium</w:t>
      </w:r>
      <w:commentRangeEnd w:id="16"/>
      <w:r w:rsidR="004820FB">
        <w:rPr>
          <w:rStyle w:val="CommentReference"/>
        </w:rPr>
        <w:commentReference w:id="16"/>
      </w:r>
      <w:r w:rsidR="006C5756" w:rsidRPr="00331B51">
        <w:rPr>
          <w:rFonts w:asciiTheme="minorHAnsi" w:hAnsiTheme="minorHAnsi"/>
        </w:rPr>
        <w:t xml:space="preserve"> (phylum), and lowes</w:t>
      </w:r>
      <w:r w:rsidR="00AC3C17" w:rsidRPr="00331B51">
        <w:rPr>
          <w:rFonts w:asciiTheme="minorHAnsi" w:hAnsiTheme="minorHAnsi"/>
        </w:rPr>
        <w:t>t (OTUs and metagenomic bins</w:t>
      </w:r>
      <w:r w:rsidR="006C5756" w:rsidRPr="00331B51">
        <w:rPr>
          <w:rFonts w:asciiTheme="minorHAnsi" w:hAnsiTheme="minorHAnsi"/>
        </w:rPr>
        <w:t>) taxonomic ranks.</w:t>
      </w:r>
    </w:p>
    <w:p w14:paraId="3D555A04" w14:textId="77777777" w:rsidR="006C5756" w:rsidRPr="00331B51" w:rsidRDefault="006C5756" w:rsidP="006C5756">
      <w:pPr>
        <w:rPr>
          <w:rFonts w:asciiTheme="minorHAnsi" w:hAnsiTheme="minorHAnsi"/>
        </w:rPr>
      </w:pPr>
    </w:p>
    <w:p w14:paraId="511BBDE8" w14:textId="49384C7F" w:rsidR="00374714" w:rsidRPr="00331B51" w:rsidRDefault="006C5756" w:rsidP="006C5756">
      <w:pPr>
        <w:rPr>
          <w:rFonts w:asciiTheme="minorHAnsi" w:hAnsiTheme="minorHAnsi" w:cstheme="minorBidi"/>
          <w:b/>
        </w:rPr>
      </w:pPr>
      <w:r w:rsidRPr="00331B51">
        <w:rPr>
          <w:rFonts w:asciiTheme="minorHAnsi" w:hAnsiTheme="minorHAnsi" w:cstheme="minorBidi"/>
          <w:b/>
        </w:rPr>
        <w:t>H</w:t>
      </w:r>
      <w:r w:rsidR="00DC327C" w:rsidRPr="00331B51">
        <w:rPr>
          <w:rFonts w:asciiTheme="minorHAnsi" w:hAnsiTheme="minorHAnsi" w:cstheme="minorBidi"/>
          <w:b/>
        </w:rPr>
        <w:t xml:space="preserve">igher-order </w:t>
      </w:r>
      <w:r w:rsidR="00DC327C" w:rsidRPr="00331B51">
        <w:rPr>
          <w:rFonts w:asciiTheme="minorHAnsi" w:hAnsiTheme="minorHAnsi" w:cstheme="minorBidi"/>
          <w:b/>
          <w:bCs/>
        </w:rPr>
        <w:t>taxonomic composition</w:t>
      </w:r>
      <w:r w:rsidR="00DC327C" w:rsidRPr="00331B51">
        <w:rPr>
          <w:rFonts w:asciiTheme="minorHAnsi" w:hAnsiTheme="minorHAnsi" w:cstheme="minorBidi"/>
          <w:b/>
        </w:rPr>
        <w:t xml:space="preserve"> </w:t>
      </w:r>
      <w:r w:rsidRPr="00331B51">
        <w:rPr>
          <w:rFonts w:asciiTheme="minorHAnsi" w:hAnsiTheme="minorHAnsi" w:cstheme="minorBidi"/>
          <w:b/>
        </w:rPr>
        <w:t xml:space="preserve">of halite communities </w:t>
      </w:r>
      <w:r w:rsidR="00DC327C" w:rsidRPr="00331B51">
        <w:rPr>
          <w:rFonts w:asciiTheme="minorHAnsi" w:hAnsiTheme="minorHAnsi" w:cstheme="minorBidi"/>
          <w:b/>
        </w:rPr>
        <w:t>is sensitive to perturbations</w:t>
      </w:r>
      <w:del w:id="17" w:author="Jocelyne DiRuggiero" w:date="2018-07-10T13:16:00Z">
        <w:r w:rsidR="00DC327C" w:rsidRPr="00331B51" w:rsidDel="00257533">
          <w:rPr>
            <w:rFonts w:asciiTheme="minorHAnsi" w:hAnsiTheme="minorHAnsi" w:cstheme="minorBidi"/>
            <w:b/>
          </w:rPr>
          <w:delText>,</w:delText>
        </w:r>
      </w:del>
      <w:r w:rsidR="00DC327C" w:rsidRPr="00331B51">
        <w:rPr>
          <w:rFonts w:asciiTheme="minorHAnsi" w:hAnsiTheme="minorHAnsi" w:cstheme="minorBidi"/>
          <w:b/>
        </w:rPr>
        <w:t xml:space="preserve"> but resilient long-term</w:t>
      </w:r>
    </w:p>
    <w:p w14:paraId="352563DA" w14:textId="35C98543" w:rsidR="004821B9" w:rsidRPr="00331B51" w:rsidRDefault="005B33B9" w:rsidP="00456013">
      <w:pPr>
        <w:rPr>
          <w:rFonts w:asciiTheme="minorHAnsi" w:hAnsiTheme="minorHAnsi"/>
        </w:rPr>
      </w:pPr>
      <w:r w:rsidRPr="00331B51">
        <w:rPr>
          <w:rFonts w:asciiTheme="minorHAnsi" w:hAnsiTheme="minorHAnsi"/>
        </w:rPr>
        <w:tab/>
      </w:r>
      <w:r w:rsidR="004821B9" w:rsidRPr="00F00F6A">
        <w:rPr>
          <w:rFonts w:asciiTheme="minorHAnsi" w:hAnsiTheme="minorHAnsi"/>
          <w:highlight w:val="cyan"/>
          <w:rPrChange w:id="18" w:author="Jocelyne DiRuggiero" w:date="2018-07-10T18:13:00Z">
            <w:rPr>
              <w:rFonts w:asciiTheme="minorHAnsi" w:hAnsiTheme="minorHAnsi"/>
            </w:rPr>
          </w:rPrChange>
        </w:rPr>
        <w:t>To look at</w:t>
      </w:r>
      <w:r w:rsidR="004821B9" w:rsidRPr="00331B51">
        <w:rPr>
          <w:rFonts w:asciiTheme="minorHAnsi" w:hAnsiTheme="minorHAnsi"/>
        </w:rPr>
        <w:t xml:space="preserve"> </w:t>
      </w:r>
      <w:r w:rsidR="000C72EE" w:rsidRPr="00331B51">
        <w:rPr>
          <w:rFonts w:asciiTheme="minorHAnsi" w:hAnsiTheme="minorHAnsi"/>
        </w:rPr>
        <w:t>changes in</w:t>
      </w:r>
      <w:r w:rsidR="004821B9" w:rsidRPr="00331B51">
        <w:rPr>
          <w:rFonts w:asciiTheme="minorHAnsi" w:hAnsiTheme="minorHAnsi"/>
        </w:rPr>
        <w:t xml:space="preserve"> community structure at the highest taxonomic rank</w:t>
      </w:r>
      <w:ins w:id="19" w:author="Jocelyne DiRuggiero" w:date="2018-07-10T13:18:00Z">
        <w:r w:rsidR="00257533">
          <w:rPr>
            <w:rFonts w:asciiTheme="minorHAnsi" w:hAnsiTheme="minorHAnsi"/>
          </w:rPr>
          <w:t xml:space="preserve"> (domain)</w:t>
        </w:r>
      </w:ins>
      <w:r w:rsidR="004821B9" w:rsidRPr="00331B51">
        <w:rPr>
          <w:rFonts w:asciiTheme="minorHAnsi" w:hAnsiTheme="minorHAnsi"/>
        </w:rPr>
        <w:t>, w</w:t>
      </w:r>
      <w:r w:rsidRPr="00331B51">
        <w:rPr>
          <w:rFonts w:asciiTheme="minorHAnsi" w:hAnsiTheme="minorHAnsi"/>
        </w:rPr>
        <w:t xml:space="preserve">e </w:t>
      </w:r>
      <w:r w:rsidR="004821B9" w:rsidRPr="00331B51">
        <w:rPr>
          <w:rFonts w:asciiTheme="minorHAnsi" w:hAnsiTheme="minorHAnsi"/>
        </w:rPr>
        <w:t xml:space="preserve">measured the relative </w:t>
      </w:r>
      <w:commentRangeStart w:id="20"/>
      <w:r w:rsidR="001D5EB8" w:rsidRPr="003923DB">
        <w:rPr>
          <w:rFonts w:asciiTheme="minorHAnsi" w:hAnsiTheme="minorHAnsi"/>
          <w:i/>
          <w:rPrChange w:id="21" w:author="Jocelyne DiRuggiero" w:date="2018-07-10T17:34:00Z">
            <w:rPr>
              <w:rFonts w:asciiTheme="minorHAnsi" w:hAnsiTheme="minorHAnsi"/>
            </w:rPr>
          </w:rPrChange>
        </w:rPr>
        <w:t>Archaea</w:t>
      </w:r>
      <w:r w:rsidR="001D5EB8" w:rsidRPr="00331B51">
        <w:rPr>
          <w:rFonts w:asciiTheme="minorHAnsi" w:hAnsiTheme="minorHAnsi"/>
        </w:rPr>
        <w:t xml:space="preserve"> </w:t>
      </w:r>
      <w:r w:rsidR="004821B9" w:rsidRPr="00331B51">
        <w:rPr>
          <w:rFonts w:asciiTheme="minorHAnsi" w:hAnsiTheme="minorHAnsi"/>
        </w:rPr>
        <w:t xml:space="preserve">to </w:t>
      </w:r>
      <w:r w:rsidR="004821B9" w:rsidRPr="003923DB">
        <w:rPr>
          <w:rFonts w:asciiTheme="minorHAnsi" w:hAnsiTheme="minorHAnsi"/>
          <w:i/>
          <w:rPrChange w:id="22" w:author="Jocelyne DiRuggiero" w:date="2018-07-10T17:34:00Z">
            <w:rPr>
              <w:rFonts w:asciiTheme="minorHAnsi" w:hAnsiTheme="minorHAnsi"/>
            </w:rPr>
          </w:rPrChange>
        </w:rPr>
        <w:t>Bacteria</w:t>
      </w:r>
      <w:r w:rsidR="004821B9" w:rsidRPr="00331B51">
        <w:rPr>
          <w:rFonts w:asciiTheme="minorHAnsi" w:hAnsiTheme="minorHAnsi"/>
        </w:rPr>
        <w:t xml:space="preserve"> </w:t>
      </w:r>
      <w:commentRangeEnd w:id="20"/>
      <w:r w:rsidR="00257533">
        <w:rPr>
          <w:rStyle w:val="CommentReference"/>
        </w:rPr>
        <w:commentReference w:id="20"/>
      </w:r>
      <w:r w:rsidR="001D5EB8" w:rsidRPr="00331B51">
        <w:rPr>
          <w:rFonts w:asciiTheme="minorHAnsi" w:hAnsiTheme="minorHAnsi"/>
        </w:rPr>
        <w:t xml:space="preserve">abundance </w:t>
      </w:r>
      <w:r w:rsidR="004821B9" w:rsidRPr="00331B51">
        <w:rPr>
          <w:rFonts w:asciiTheme="minorHAnsi" w:hAnsiTheme="minorHAnsi"/>
        </w:rPr>
        <w:t>ratios</w:t>
      </w:r>
      <w:r w:rsidR="000C72EE" w:rsidRPr="00331B51">
        <w:rPr>
          <w:rFonts w:asciiTheme="minorHAnsi" w:hAnsiTheme="minorHAnsi"/>
        </w:rPr>
        <w:t xml:space="preserve"> in the rDNA sequencing</w:t>
      </w:r>
      <w:ins w:id="23" w:author="Jocelyne DiRuggiero" w:date="2018-07-10T16:30:00Z">
        <w:r w:rsidR="00362619">
          <w:rPr>
            <w:rFonts w:asciiTheme="minorHAnsi" w:hAnsiTheme="minorHAnsi"/>
          </w:rPr>
          <w:t xml:space="preserve"> for samples collected at site 1</w:t>
        </w:r>
      </w:ins>
      <w:r w:rsidR="004821B9" w:rsidRPr="00331B51">
        <w:rPr>
          <w:rFonts w:asciiTheme="minorHAnsi" w:hAnsiTheme="minorHAnsi"/>
        </w:rPr>
        <w:t>. In the samples collected before the rain, the relative Archaea abundance was robust and stable: 83.1</w:t>
      </w:r>
      <w:r w:rsidR="004821B9" w:rsidRPr="00331B51">
        <w:rPr>
          <w:rFonts w:asciiTheme="minorHAnsi" w:eastAsia="Times New Roman" w:hAnsiTheme="minorHAnsi"/>
        </w:rPr>
        <w:t>±</w:t>
      </w:r>
      <w:r w:rsidR="006E4A3A" w:rsidRPr="00331B51">
        <w:rPr>
          <w:rFonts w:asciiTheme="minorHAnsi" w:hAnsiTheme="minorHAnsi"/>
        </w:rPr>
        <w:t>2%</w:t>
      </w:r>
      <w:r w:rsidR="004821B9" w:rsidRPr="00331B51">
        <w:rPr>
          <w:rFonts w:asciiTheme="minorHAnsi" w:hAnsiTheme="minorHAnsi"/>
        </w:rPr>
        <w:t xml:space="preserve"> in 2014-09 and in 78.8</w:t>
      </w:r>
      <w:r w:rsidR="004821B9" w:rsidRPr="00331B51">
        <w:rPr>
          <w:rFonts w:asciiTheme="minorHAnsi" w:eastAsia="Times New Roman" w:hAnsiTheme="minorHAnsi"/>
        </w:rPr>
        <w:t>±</w:t>
      </w:r>
      <w:r w:rsidR="006E4A3A" w:rsidRPr="00331B51">
        <w:rPr>
          <w:rFonts w:asciiTheme="minorHAnsi" w:hAnsiTheme="minorHAnsi"/>
        </w:rPr>
        <w:t>6.3%</w:t>
      </w:r>
      <w:r w:rsidR="004821B9" w:rsidRPr="00331B51">
        <w:rPr>
          <w:rFonts w:asciiTheme="minorHAnsi" w:hAnsiTheme="minorHAnsi"/>
        </w:rPr>
        <w:t xml:space="preserve"> in 2015-06</w:t>
      </w:r>
      <w:ins w:id="24" w:author="Jocelyne DiRuggiero" w:date="2018-07-10T13:45:00Z">
        <w:r w:rsidR="00E9778C">
          <w:rPr>
            <w:rFonts w:asciiTheme="minorHAnsi" w:hAnsiTheme="minorHAnsi"/>
          </w:rPr>
          <w:t xml:space="preserve"> </w:t>
        </w:r>
        <w:commentRangeStart w:id="25"/>
        <w:r w:rsidR="00E9778C">
          <w:rPr>
            <w:rFonts w:asciiTheme="minorHAnsi" w:hAnsiTheme="minorHAnsi"/>
          </w:rPr>
          <w:t>(Fig</w:t>
        </w:r>
        <w:r w:rsidR="00221842">
          <w:rPr>
            <w:rFonts w:asciiTheme="minorHAnsi" w:hAnsiTheme="minorHAnsi"/>
          </w:rPr>
          <w:t>.</w:t>
        </w:r>
      </w:ins>
      <w:ins w:id="26" w:author="Jocelyne DiRuggiero" w:date="2018-07-10T13:47:00Z">
        <w:r w:rsidR="00221842">
          <w:rPr>
            <w:rFonts w:asciiTheme="minorHAnsi" w:hAnsiTheme="minorHAnsi"/>
          </w:rPr>
          <w:t>1D</w:t>
        </w:r>
      </w:ins>
      <w:ins w:id="27" w:author="Jocelyne DiRuggiero" w:date="2018-07-10T13:45:00Z">
        <w:r w:rsidR="00E9778C">
          <w:rPr>
            <w:rFonts w:asciiTheme="minorHAnsi" w:hAnsiTheme="minorHAnsi"/>
          </w:rPr>
          <w:t>)</w:t>
        </w:r>
      </w:ins>
      <w:commentRangeEnd w:id="25"/>
      <w:ins w:id="28" w:author="Jocelyne DiRuggiero" w:date="2018-07-10T13:47:00Z">
        <w:r w:rsidR="00221842">
          <w:rPr>
            <w:rStyle w:val="CommentReference"/>
          </w:rPr>
          <w:commentReference w:id="25"/>
        </w:r>
      </w:ins>
      <w:r w:rsidR="006E4A3A" w:rsidRPr="00331B51">
        <w:rPr>
          <w:rFonts w:asciiTheme="minorHAnsi" w:hAnsiTheme="minorHAnsi"/>
        </w:rPr>
        <w:t xml:space="preserve">. However, </w:t>
      </w:r>
      <w:r w:rsidR="004821B9" w:rsidRPr="00331B51">
        <w:rPr>
          <w:rFonts w:asciiTheme="minorHAnsi" w:hAnsiTheme="minorHAnsi"/>
        </w:rPr>
        <w:t>the</w:t>
      </w:r>
      <w:r w:rsidR="00AC01FE" w:rsidRPr="00331B51">
        <w:rPr>
          <w:rFonts w:asciiTheme="minorHAnsi" w:hAnsiTheme="minorHAnsi"/>
        </w:rPr>
        <w:t xml:space="preserve"> relative Archaea abundance </w:t>
      </w:r>
      <w:r w:rsidR="004821B9" w:rsidRPr="00331B51">
        <w:rPr>
          <w:rFonts w:asciiTheme="minorHAnsi" w:hAnsiTheme="minorHAnsi"/>
        </w:rPr>
        <w:t xml:space="preserve">dropped to </w:t>
      </w:r>
      <w:r w:rsidR="00AC01FE" w:rsidRPr="00331B51">
        <w:rPr>
          <w:rFonts w:asciiTheme="minorHAnsi" w:hAnsiTheme="minorHAnsi"/>
        </w:rPr>
        <w:t>60.5</w:t>
      </w:r>
      <w:r w:rsidR="004821B9" w:rsidRPr="00331B51">
        <w:rPr>
          <w:rFonts w:asciiTheme="minorHAnsi" w:eastAsia="Times New Roman" w:hAnsiTheme="minorHAnsi"/>
        </w:rPr>
        <w:t>±</w:t>
      </w:r>
      <w:r w:rsidR="00AC01FE" w:rsidRPr="00331B51">
        <w:rPr>
          <w:rFonts w:asciiTheme="minorHAnsi" w:hAnsiTheme="minorHAnsi"/>
        </w:rPr>
        <w:t xml:space="preserve">4.3% in </w:t>
      </w:r>
      <w:r w:rsidR="004821B9" w:rsidRPr="00331B51">
        <w:rPr>
          <w:rFonts w:asciiTheme="minorHAnsi" w:hAnsiTheme="minorHAnsi"/>
        </w:rPr>
        <w:t xml:space="preserve">2016-02, </w:t>
      </w:r>
      <w:commentRangeStart w:id="29"/>
      <w:r w:rsidR="004821B9" w:rsidRPr="00331B51">
        <w:rPr>
          <w:rFonts w:asciiTheme="minorHAnsi" w:hAnsiTheme="minorHAnsi"/>
        </w:rPr>
        <w:t>indicating a significant drop approximately 4 months after the rain</w:t>
      </w:r>
      <w:commentRangeEnd w:id="29"/>
      <w:r w:rsidR="00E9778C">
        <w:rPr>
          <w:rStyle w:val="CommentReference"/>
        </w:rPr>
        <w:commentReference w:id="29"/>
      </w:r>
      <w:r w:rsidRPr="00331B51">
        <w:rPr>
          <w:rFonts w:asciiTheme="minorHAnsi" w:hAnsiTheme="minorHAnsi"/>
        </w:rPr>
        <w:t xml:space="preserve">. </w:t>
      </w:r>
      <w:r w:rsidR="00AC01FE" w:rsidRPr="00331B51">
        <w:rPr>
          <w:rFonts w:asciiTheme="minorHAnsi" w:hAnsiTheme="minorHAnsi"/>
        </w:rPr>
        <w:t>In the following year</w:t>
      </w:r>
      <w:r w:rsidR="001D5EB8" w:rsidRPr="00331B51">
        <w:rPr>
          <w:rFonts w:asciiTheme="minorHAnsi" w:hAnsiTheme="minorHAnsi"/>
        </w:rPr>
        <w:t xml:space="preserve">, the Archaea abundance increased </w:t>
      </w:r>
      <w:r w:rsidR="004821B9" w:rsidRPr="00331B51">
        <w:rPr>
          <w:rFonts w:asciiTheme="minorHAnsi" w:hAnsiTheme="minorHAnsi"/>
        </w:rPr>
        <w:t>back to 77.7</w:t>
      </w:r>
      <w:r w:rsidR="004821B9" w:rsidRPr="00331B51">
        <w:rPr>
          <w:rFonts w:asciiTheme="minorHAnsi" w:eastAsia="Times New Roman" w:hAnsiTheme="minorHAnsi"/>
        </w:rPr>
        <w:t>±</w:t>
      </w:r>
      <w:r w:rsidR="001D5EB8" w:rsidRPr="00331B51">
        <w:rPr>
          <w:rFonts w:asciiTheme="minorHAnsi" w:hAnsiTheme="minorHAnsi"/>
        </w:rPr>
        <w:t>3% in 2017</w:t>
      </w:r>
      <w:r w:rsidR="004821B9" w:rsidRPr="00331B51">
        <w:rPr>
          <w:rFonts w:asciiTheme="minorHAnsi" w:hAnsiTheme="minorHAnsi"/>
        </w:rPr>
        <w:t>-2</w:t>
      </w:r>
      <w:r w:rsidR="001D5EB8" w:rsidRPr="00331B51">
        <w:rPr>
          <w:rFonts w:asciiTheme="minorHAnsi" w:hAnsiTheme="minorHAnsi"/>
        </w:rPr>
        <w:t xml:space="preserve">, returning to the </w:t>
      </w:r>
      <w:r w:rsidR="00AC01FE" w:rsidRPr="00331B51">
        <w:rPr>
          <w:rFonts w:asciiTheme="minorHAnsi" w:hAnsiTheme="minorHAnsi"/>
        </w:rPr>
        <w:t xml:space="preserve">pre-rain </w:t>
      </w:r>
      <w:r w:rsidR="001D5EB8" w:rsidRPr="00331B51">
        <w:rPr>
          <w:rFonts w:asciiTheme="minorHAnsi" w:hAnsiTheme="minorHAnsi"/>
        </w:rPr>
        <w:t>baseline.</w:t>
      </w:r>
      <w:r w:rsidR="001C681A" w:rsidRPr="00331B51">
        <w:rPr>
          <w:rFonts w:asciiTheme="minorHAnsi" w:hAnsiTheme="minorHAnsi"/>
        </w:rPr>
        <w:t xml:space="preserve"> </w:t>
      </w:r>
    </w:p>
    <w:p w14:paraId="16D2D48B" w14:textId="050952B3" w:rsidR="00F41A99" w:rsidRPr="00331B51" w:rsidRDefault="00780E9C" w:rsidP="00456013">
      <w:pPr>
        <w:rPr>
          <w:rFonts w:asciiTheme="minorHAnsi" w:hAnsiTheme="minorHAnsi"/>
        </w:rPr>
      </w:pPr>
      <w:r w:rsidRPr="00331B51">
        <w:rPr>
          <w:rFonts w:asciiTheme="minorHAnsi" w:hAnsiTheme="minorHAnsi"/>
        </w:rPr>
        <w:lastRenderedPageBreak/>
        <w:tab/>
      </w:r>
      <w:commentRangeStart w:id="30"/>
      <w:r w:rsidR="008E42CA" w:rsidRPr="00F00F6A">
        <w:rPr>
          <w:rFonts w:asciiTheme="minorHAnsi" w:hAnsiTheme="minorHAnsi"/>
          <w:highlight w:val="cyan"/>
          <w:rPrChange w:id="31" w:author="Jocelyne DiRuggiero" w:date="2018-07-10T18:13:00Z">
            <w:rPr>
              <w:rFonts w:asciiTheme="minorHAnsi" w:hAnsiTheme="minorHAnsi"/>
            </w:rPr>
          </w:rPrChange>
        </w:rPr>
        <w:t>To investigate</w:t>
      </w:r>
      <w:r w:rsidR="008E42CA" w:rsidRPr="00331B51">
        <w:rPr>
          <w:rFonts w:asciiTheme="minorHAnsi" w:hAnsiTheme="minorHAnsi"/>
        </w:rPr>
        <w:t xml:space="preserve"> the taxonomic shifts between time-points </w:t>
      </w:r>
      <w:r w:rsidR="006C7905" w:rsidRPr="00331B51">
        <w:rPr>
          <w:rFonts w:asciiTheme="minorHAnsi" w:hAnsiTheme="minorHAnsi"/>
        </w:rPr>
        <w:t xml:space="preserve">at </w:t>
      </w:r>
      <w:commentRangeStart w:id="32"/>
      <w:r w:rsidR="006C7905" w:rsidRPr="00331B51">
        <w:rPr>
          <w:rFonts w:asciiTheme="minorHAnsi" w:hAnsiTheme="minorHAnsi"/>
        </w:rPr>
        <w:t xml:space="preserve">medium </w:t>
      </w:r>
      <w:r w:rsidR="008E42CA" w:rsidRPr="00331B51">
        <w:rPr>
          <w:rFonts w:asciiTheme="minorHAnsi" w:hAnsiTheme="minorHAnsi"/>
        </w:rPr>
        <w:t>taxonomic ranks</w:t>
      </w:r>
      <w:commentRangeEnd w:id="32"/>
      <w:r w:rsidR="00221842">
        <w:rPr>
          <w:rStyle w:val="CommentReference"/>
        </w:rPr>
        <w:commentReference w:id="32"/>
      </w:r>
      <w:r w:rsidR="00664F72" w:rsidRPr="00331B51">
        <w:rPr>
          <w:rFonts w:asciiTheme="minorHAnsi" w:hAnsiTheme="minorHAnsi"/>
        </w:rPr>
        <w:t xml:space="preserve">, we </w:t>
      </w:r>
      <w:r w:rsidR="006C7905" w:rsidRPr="00331B51">
        <w:rPr>
          <w:rFonts w:asciiTheme="minorHAnsi" w:hAnsiTheme="minorHAnsi"/>
        </w:rPr>
        <w:t xml:space="preserve">also </w:t>
      </w:r>
      <w:r w:rsidR="00664F72" w:rsidRPr="00331B51">
        <w:rPr>
          <w:rFonts w:asciiTheme="minorHAnsi" w:hAnsiTheme="minorHAnsi"/>
        </w:rPr>
        <w:t>looked for dynamics in the relative abundances of different phyla</w:t>
      </w:r>
      <w:r w:rsidR="006C7905" w:rsidRPr="00331B51">
        <w:rPr>
          <w:rFonts w:asciiTheme="minorHAnsi" w:hAnsiTheme="minorHAnsi"/>
        </w:rPr>
        <w:t xml:space="preserve"> in the rDNA sequences</w:t>
      </w:r>
      <w:commentRangeEnd w:id="30"/>
      <w:r w:rsidR="008472D8">
        <w:rPr>
          <w:rStyle w:val="CommentReference"/>
        </w:rPr>
        <w:commentReference w:id="30"/>
      </w:r>
      <w:r w:rsidR="00664F72" w:rsidRPr="00331B51">
        <w:rPr>
          <w:rFonts w:asciiTheme="minorHAnsi" w:hAnsiTheme="minorHAnsi"/>
        </w:rPr>
        <w:t>.</w:t>
      </w:r>
      <w:r w:rsidR="00785D6E" w:rsidRPr="00331B51">
        <w:rPr>
          <w:rFonts w:asciiTheme="minorHAnsi" w:hAnsiTheme="minorHAnsi"/>
        </w:rPr>
        <w:t xml:space="preserve"> W</w:t>
      </w:r>
      <w:r w:rsidR="00664F72" w:rsidRPr="00331B51">
        <w:rPr>
          <w:rFonts w:asciiTheme="minorHAnsi" w:hAnsiTheme="minorHAnsi"/>
        </w:rPr>
        <w:t xml:space="preserve">e found that </w:t>
      </w:r>
      <w:r w:rsidR="00664F72" w:rsidRPr="003923DB">
        <w:rPr>
          <w:rFonts w:asciiTheme="minorHAnsi" w:hAnsiTheme="minorHAnsi"/>
          <w:i/>
          <w:rPrChange w:id="33" w:author="Jocelyne DiRuggiero" w:date="2018-07-10T17:34:00Z">
            <w:rPr>
              <w:rFonts w:asciiTheme="minorHAnsi" w:hAnsiTheme="minorHAnsi"/>
            </w:rPr>
          </w:rPrChange>
        </w:rPr>
        <w:t>Cyanobacteria</w:t>
      </w:r>
      <w:r w:rsidR="00664F72" w:rsidRPr="00331B51">
        <w:rPr>
          <w:rFonts w:asciiTheme="minorHAnsi" w:hAnsiTheme="minorHAnsi"/>
        </w:rPr>
        <w:t>, Green algae</w:t>
      </w:r>
      <w:r w:rsidR="00785D6E" w:rsidRPr="00331B51">
        <w:rPr>
          <w:rFonts w:asciiTheme="minorHAnsi" w:hAnsiTheme="minorHAnsi"/>
        </w:rPr>
        <w:t xml:space="preserve"> (estimated by chloroplast rDNA abundance)</w:t>
      </w:r>
      <w:r w:rsidR="001C681A" w:rsidRPr="00331B51">
        <w:rPr>
          <w:rFonts w:asciiTheme="minorHAnsi" w:hAnsiTheme="minorHAnsi"/>
        </w:rPr>
        <w:t xml:space="preserve">, </w:t>
      </w:r>
      <w:r w:rsidR="00664F72" w:rsidRPr="00331B51">
        <w:rPr>
          <w:rFonts w:asciiTheme="minorHAnsi" w:hAnsiTheme="minorHAnsi"/>
        </w:rPr>
        <w:t xml:space="preserve">and </w:t>
      </w:r>
      <w:proofErr w:type="spellStart"/>
      <w:r w:rsidR="00664F72" w:rsidRPr="003923DB">
        <w:rPr>
          <w:rFonts w:asciiTheme="minorHAnsi" w:hAnsiTheme="minorHAnsi"/>
          <w:i/>
          <w:rPrChange w:id="34" w:author="Jocelyne DiRuggiero" w:date="2018-07-10T17:34:00Z">
            <w:rPr>
              <w:rFonts w:asciiTheme="minorHAnsi" w:hAnsiTheme="minorHAnsi"/>
            </w:rPr>
          </w:rPrChange>
        </w:rPr>
        <w:t>Bacteroidetes</w:t>
      </w:r>
      <w:proofErr w:type="spellEnd"/>
      <w:r w:rsidR="00664F72" w:rsidRPr="00331B51">
        <w:rPr>
          <w:rFonts w:asciiTheme="minorHAnsi" w:hAnsiTheme="minorHAnsi"/>
        </w:rPr>
        <w:t xml:space="preserve"> significantly </w:t>
      </w:r>
      <w:r w:rsidR="001C681A" w:rsidRPr="00331B51">
        <w:rPr>
          <w:rFonts w:asciiTheme="minorHAnsi" w:hAnsiTheme="minorHAnsi"/>
        </w:rPr>
        <w:t xml:space="preserve">increased </w:t>
      </w:r>
      <w:r w:rsidR="00664F72" w:rsidRPr="00331B51">
        <w:rPr>
          <w:rFonts w:asciiTheme="minorHAnsi" w:hAnsiTheme="minorHAnsi"/>
        </w:rPr>
        <w:t xml:space="preserve">in relative abundance following the rain, and </w:t>
      </w:r>
      <w:r w:rsidR="001C681A" w:rsidRPr="00331B51">
        <w:rPr>
          <w:rFonts w:asciiTheme="minorHAnsi" w:hAnsiTheme="minorHAnsi"/>
        </w:rPr>
        <w:t xml:space="preserve">gradually lowered back to baseline abundance </w:t>
      </w:r>
      <w:r w:rsidR="00664F72" w:rsidRPr="00331B51">
        <w:rPr>
          <w:rFonts w:asciiTheme="minorHAnsi" w:hAnsiTheme="minorHAnsi"/>
        </w:rPr>
        <w:t>in the following year.</w:t>
      </w:r>
      <w:r w:rsidR="001C681A" w:rsidRPr="00331B51">
        <w:rPr>
          <w:rFonts w:asciiTheme="minorHAnsi" w:hAnsiTheme="minorHAnsi"/>
        </w:rPr>
        <w:t xml:space="preserve"> On the other hand, the abundance of </w:t>
      </w:r>
      <w:proofErr w:type="spellStart"/>
      <w:r w:rsidR="001C681A" w:rsidRPr="003923DB">
        <w:rPr>
          <w:rFonts w:asciiTheme="minorHAnsi" w:hAnsiTheme="minorHAnsi"/>
          <w:i/>
          <w:rPrChange w:id="35" w:author="Jocelyne DiRuggiero" w:date="2018-07-10T17:34:00Z">
            <w:rPr>
              <w:rFonts w:asciiTheme="minorHAnsi" w:hAnsiTheme="minorHAnsi"/>
            </w:rPr>
          </w:rPrChange>
        </w:rPr>
        <w:t>Halobacteria</w:t>
      </w:r>
      <w:proofErr w:type="spellEnd"/>
      <w:r w:rsidR="00785D6E" w:rsidRPr="00331B51">
        <w:rPr>
          <w:rFonts w:asciiTheme="minorHAnsi" w:hAnsiTheme="minorHAnsi"/>
        </w:rPr>
        <w:t xml:space="preserve"> (the major </w:t>
      </w:r>
      <w:r w:rsidR="00785D6E" w:rsidRPr="003923DB">
        <w:rPr>
          <w:rFonts w:asciiTheme="minorHAnsi" w:hAnsiTheme="minorHAnsi"/>
        </w:rPr>
        <w:t xml:space="preserve">Archaea </w:t>
      </w:r>
      <w:r w:rsidR="00785D6E" w:rsidRPr="00331B51">
        <w:rPr>
          <w:rFonts w:asciiTheme="minorHAnsi" w:hAnsiTheme="minorHAnsi"/>
        </w:rPr>
        <w:t>phylum in this community)</w:t>
      </w:r>
      <w:r w:rsidR="001C681A" w:rsidRPr="00331B51">
        <w:rPr>
          <w:rFonts w:asciiTheme="minorHAnsi" w:hAnsiTheme="minorHAnsi"/>
        </w:rPr>
        <w:t xml:space="preserve"> significantly decreased and subsequently recovered following the rain</w:t>
      </w:r>
      <w:ins w:id="36" w:author="Jocelyne DiRuggiero" w:date="2018-07-10T13:54:00Z">
        <w:r w:rsidR="008472D8">
          <w:rPr>
            <w:rFonts w:asciiTheme="minorHAnsi" w:hAnsiTheme="minorHAnsi"/>
          </w:rPr>
          <w:t xml:space="preserve"> (Figs, numbers???)</w:t>
        </w:r>
      </w:ins>
      <w:r w:rsidR="001C681A" w:rsidRPr="00331B51">
        <w:rPr>
          <w:rFonts w:asciiTheme="minorHAnsi" w:hAnsiTheme="minorHAnsi"/>
        </w:rPr>
        <w:t>.</w:t>
      </w:r>
      <w:r w:rsidR="00664F72" w:rsidRPr="00331B51">
        <w:rPr>
          <w:rFonts w:asciiTheme="minorHAnsi" w:hAnsiTheme="minorHAnsi"/>
        </w:rPr>
        <w:t xml:space="preserve"> </w:t>
      </w:r>
    </w:p>
    <w:p w14:paraId="5529A9B4" w14:textId="2AB31174" w:rsidR="004821B9" w:rsidRPr="00331B51" w:rsidRDefault="002F325F" w:rsidP="00456013">
      <w:pPr>
        <w:rPr>
          <w:rFonts w:asciiTheme="minorHAnsi" w:eastAsia="Times New Roman" w:hAnsiTheme="minorHAnsi"/>
          <w:color w:val="000000"/>
        </w:rPr>
      </w:pPr>
      <w:r w:rsidRPr="00331B51">
        <w:rPr>
          <w:rFonts w:asciiTheme="minorHAnsi" w:hAnsiTheme="minorHAnsi"/>
        </w:rPr>
        <w:tab/>
      </w:r>
      <w:ins w:id="37" w:author="Jocelyne DiRuggiero" w:date="2018-07-10T16:31:00Z">
        <w:r w:rsidR="00362619">
          <w:rPr>
            <w:rFonts w:asciiTheme="minorHAnsi" w:hAnsiTheme="minorHAnsi"/>
          </w:rPr>
          <w:t xml:space="preserve">Samples at site 2 were collected at short interval after the rain event, and </w:t>
        </w:r>
      </w:ins>
      <w:del w:id="38" w:author="Jocelyne DiRuggiero" w:date="2018-07-10T16:31:00Z">
        <w:r w:rsidR="006C7905" w:rsidRPr="00331B51" w:rsidDel="00362619">
          <w:rPr>
            <w:rFonts w:asciiTheme="minorHAnsi" w:hAnsiTheme="minorHAnsi"/>
          </w:rPr>
          <w:delText xml:space="preserve">At the alternate sampling site, </w:delText>
        </w:r>
      </w:del>
      <w:r w:rsidR="006C7905" w:rsidRPr="00331B51">
        <w:rPr>
          <w:rFonts w:asciiTheme="minorHAnsi" w:hAnsiTheme="minorHAnsi"/>
        </w:rPr>
        <w:t xml:space="preserve">rDNA sequencing of </w:t>
      </w:r>
      <w:ins w:id="39" w:author="Jocelyne DiRuggiero" w:date="2018-07-10T16:31:00Z">
        <w:r w:rsidR="00362619">
          <w:rPr>
            <w:rFonts w:asciiTheme="minorHAnsi" w:hAnsiTheme="minorHAnsi"/>
          </w:rPr>
          <w:t xml:space="preserve">these </w:t>
        </w:r>
      </w:ins>
      <w:r w:rsidR="006C7905" w:rsidRPr="00331B51">
        <w:rPr>
          <w:rFonts w:asciiTheme="minorHAnsi" w:hAnsiTheme="minorHAnsi"/>
        </w:rPr>
        <w:t xml:space="preserve">samples </w:t>
      </w:r>
      <w:del w:id="40" w:author="Jocelyne DiRuggiero" w:date="2018-07-10T16:31:00Z">
        <w:r w:rsidR="006C7905" w:rsidRPr="00331B51" w:rsidDel="00362619">
          <w:rPr>
            <w:rFonts w:asciiTheme="minorHAnsi" w:hAnsiTheme="minorHAnsi"/>
          </w:rPr>
          <w:delText xml:space="preserve">collected at various intervals after the rain </w:delText>
        </w:r>
      </w:del>
      <w:r w:rsidR="006C7905" w:rsidRPr="00331B51">
        <w:rPr>
          <w:rFonts w:asciiTheme="minorHAnsi" w:hAnsiTheme="minorHAnsi"/>
        </w:rPr>
        <w:t xml:space="preserve">confirms the </w:t>
      </w:r>
      <w:r w:rsidR="004821B9" w:rsidRPr="00331B51">
        <w:rPr>
          <w:rFonts w:asciiTheme="minorHAnsi" w:hAnsiTheme="minorHAnsi"/>
        </w:rPr>
        <w:t xml:space="preserve">recovery in relative Archaea abundance </w:t>
      </w:r>
      <w:commentRangeStart w:id="41"/>
      <w:r w:rsidR="004821B9" w:rsidRPr="00331B51">
        <w:rPr>
          <w:rFonts w:asciiTheme="minorHAnsi" w:hAnsiTheme="minorHAnsi"/>
        </w:rPr>
        <w:t xml:space="preserve">from </w:t>
      </w:r>
      <w:r w:rsidR="004821B9" w:rsidRPr="00331B51">
        <w:rPr>
          <w:rFonts w:asciiTheme="minorHAnsi" w:eastAsia="Times New Roman" w:hAnsiTheme="minorHAnsi"/>
          <w:color w:val="000000"/>
        </w:rPr>
        <w:t>41.42</w:t>
      </w:r>
      <w:r w:rsidRPr="00331B51">
        <w:rPr>
          <w:rFonts w:asciiTheme="minorHAnsi" w:eastAsia="Times New Roman" w:hAnsiTheme="minorHAnsi"/>
        </w:rPr>
        <w:t>±</w:t>
      </w:r>
      <w:r w:rsidR="004821B9" w:rsidRPr="00331B51">
        <w:rPr>
          <w:rFonts w:asciiTheme="minorHAnsi" w:eastAsia="Times New Roman" w:hAnsiTheme="minorHAnsi"/>
          <w:color w:val="000000"/>
        </w:rPr>
        <w:t>5.3%</w:t>
      </w:r>
      <w:r w:rsidRPr="00331B51">
        <w:rPr>
          <w:rFonts w:asciiTheme="minorHAnsi" w:eastAsia="Times New Roman" w:hAnsiTheme="minorHAnsi"/>
          <w:color w:val="000000"/>
        </w:rPr>
        <w:t xml:space="preserve"> in 2016-02 </w:t>
      </w:r>
      <w:r w:rsidR="004821B9" w:rsidRPr="00331B51">
        <w:rPr>
          <w:rFonts w:asciiTheme="minorHAnsi" w:eastAsia="Times New Roman" w:hAnsiTheme="minorHAnsi"/>
          <w:color w:val="000000"/>
        </w:rPr>
        <w:t>to 60.10</w:t>
      </w:r>
      <w:r w:rsidRPr="00331B51">
        <w:rPr>
          <w:rFonts w:asciiTheme="minorHAnsi" w:eastAsia="Times New Roman" w:hAnsiTheme="minorHAnsi"/>
        </w:rPr>
        <w:t>±</w:t>
      </w:r>
      <w:r w:rsidR="004821B9" w:rsidRPr="00331B51">
        <w:rPr>
          <w:rFonts w:asciiTheme="minorHAnsi" w:eastAsia="Times New Roman" w:hAnsiTheme="minorHAnsi"/>
          <w:color w:val="000000"/>
        </w:rPr>
        <w:t>6.7%</w:t>
      </w:r>
      <w:r w:rsidR="004821B9" w:rsidRPr="00331B51">
        <w:rPr>
          <w:rFonts w:asciiTheme="minorHAnsi" w:hAnsiTheme="minorHAnsi"/>
        </w:rPr>
        <w:t xml:space="preserve"> i</w:t>
      </w:r>
      <w:r w:rsidR="004821B9" w:rsidRPr="00331B51">
        <w:rPr>
          <w:rFonts w:asciiTheme="minorHAnsi" w:eastAsia="Times New Roman" w:hAnsiTheme="minorHAnsi"/>
          <w:color w:val="000000"/>
        </w:rPr>
        <w:t>n 2017</w:t>
      </w:r>
      <w:r w:rsidRPr="00331B51">
        <w:rPr>
          <w:rFonts w:asciiTheme="minorHAnsi" w:eastAsia="Times New Roman" w:hAnsiTheme="minorHAnsi"/>
          <w:color w:val="000000"/>
        </w:rPr>
        <w:t xml:space="preserve">-02, similar to </w:t>
      </w:r>
      <w:r w:rsidR="00DE707E" w:rsidRPr="00331B51">
        <w:rPr>
          <w:rFonts w:asciiTheme="minorHAnsi" w:eastAsia="Times New Roman" w:hAnsiTheme="minorHAnsi"/>
          <w:color w:val="000000"/>
        </w:rPr>
        <w:t xml:space="preserve">the </w:t>
      </w:r>
      <w:r w:rsidR="00DB3389" w:rsidRPr="00331B51">
        <w:rPr>
          <w:rFonts w:asciiTheme="minorHAnsi" w:eastAsia="Times New Roman" w:hAnsiTheme="minorHAnsi"/>
          <w:color w:val="000000"/>
        </w:rPr>
        <w:t>main sampling</w:t>
      </w:r>
      <w:r w:rsidR="00DE707E" w:rsidRPr="00331B51">
        <w:rPr>
          <w:rFonts w:asciiTheme="minorHAnsi" w:eastAsia="Times New Roman" w:hAnsiTheme="minorHAnsi"/>
          <w:color w:val="000000"/>
        </w:rPr>
        <w:t xml:space="preserve"> site</w:t>
      </w:r>
      <w:r w:rsidR="004821B9" w:rsidRPr="00331B51">
        <w:rPr>
          <w:rFonts w:asciiTheme="minorHAnsi" w:eastAsia="Times New Roman" w:hAnsiTheme="minorHAnsi"/>
          <w:color w:val="000000"/>
        </w:rPr>
        <w:t>. Moreover, the</w:t>
      </w:r>
      <w:r w:rsidRPr="00331B51">
        <w:rPr>
          <w:rFonts w:asciiTheme="minorHAnsi" w:eastAsia="Times New Roman" w:hAnsiTheme="minorHAnsi"/>
          <w:color w:val="000000"/>
        </w:rPr>
        <w:t xml:space="preserve"> Archaea abundances in</w:t>
      </w:r>
      <w:r w:rsidR="004821B9" w:rsidRPr="00331B51">
        <w:rPr>
          <w:rFonts w:asciiTheme="minorHAnsi" w:eastAsia="Times New Roman" w:hAnsiTheme="minorHAnsi"/>
          <w:color w:val="000000"/>
        </w:rPr>
        <w:t xml:space="preserve"> </w:t>
      </w:r>
      <w:r w:rsidRPr="00331B51">
        <w:rPr>
          <w:rFonts w:asciiTheme="minorHAnsi" w:eastAsia="Times New Roman" w:hAnsiTheme="minorHAnsi"/>
          <w:color w:val="000000"/>
        </w:rPr>
        <w:t>2016-07 (50.14</w:t>
      </w:r>
      <w:r w:rsidRPr="00331B51">
        <w:rPr>
          <w:rFonts w:asciiTheme="minorHAnsi" w:eastAsia="Times New Roman" w:hAnsiTheme="minorHAnsi"/>
        </w:rPr>
        <w:t>±9.2%</w:t>
      </w:r>
      <w:r w:rsidRPr="00331B51">
        <w:rPr>
          <w:rFonts w:asciiTheme="minorHAnsi" w:eastAsia="Times New Roman" w:hAnsiTheme="minorHAnsi"/>
          <w:color w:val="000000"/>
        </w:rPr>
        <w:t>) and 2017-10 (50.33</w:t>
      </w:r>
      <w:r w:rsidRPr="00331B51">
        <w:rPr>
          <w:rFonts w:asciiTheme="minorHAnsi" w:eastAsia="Times New Roman" w:hAnsiTheme="minorHAnsi"/>
        </w:rPr>
        <w:t>±5.1%</w:t>
      </w:r>
      <w:r w:rsidRPr="00331B51">
        <w:rPr>
          <w:rFonts w:asciiTheme="minorHAnsi" w:eastAsia="Times New Roman" w:hAnsiTheme="minorHAnsi"/>
          <w:color w:val="000000"/>
        </w:rPr>
        <w:t xml:space="preserve">) indicate a </w:t>
      </w:r>
      <w:commentRangeEnd w:id="41"/>
      <w:r w:rsidR="00362619">
        <w:rPr>
          <w:rStyle w:val="CommentReference"/>
        </w:rPr>
        <w:commentReference w:id="41"/>
      </w:r>
      <w:r w:rsidRPr="00331B51">
        <w:rPr>
          <w:rFonts w:asciiTheme="minorHAnsi" w:eastAsia="Times New Roman" w:hAnsiTheme="minorHAnsi"/>
          <w:color w:val="000000"/>
        </w:rPr>
        <w:t xml:space="preserve">relatively gradual and </w:t>
      </w:r>
      <w:r w:rsidR="004821B9" w:rsidRPr="00331B51">
        <w:rPr>
          <w:rFonts w:asciiTheme="minorHAnsi" w:eastAsia="Times New Roman" w:hAnsiTheme="minorHAnsi"/>
          <w:color w:val="000000"/>
        </w:rPr>
        <w:t>incremental</w:t>
      </w:r>
      <w:r w:rsidRPr="00331B51">
        <w:rPr>
          <w:rFonts w:asciiTheme="minorHAnsi" w:eastAsia="Times New Roman" w:hAnsiTheme="minorHAnsi"/>
          <w:color w:val="000000"/>
        </w:rPr>
        <w:t xml:space="preserve"> recovery in this metric</w:t>
      </w:r>
      <w:ins w:id="42" w:author="Jocelyne DiRuggiero" w:date="2018-07-10T16:33:00Z">
        <w:r w:rsidR="00362619">
          <w:rPr>
            <w:rFonts w:asciiTheme="minorHAnsi" w:eastAsia="Times New Roman" w:hAnsiTheme="minorHAnsi"/>
            <w:color w:val="000000"/>
          </w:rPr>
          <w:t xml:space="preserve"> (Fig.???)</w:t>
        </w:r>
      </w:ins>
      <w:r w:rsidR="004821B9" w:rsidRPr="00331B51">
        <w:rPr>
          <w:rFonts w:asciiTheme="minorHAnsi" w:eastAsia="Times New Roman" w:hAnsiTheme="minorHAnsi"/>
          <w:color w:val="000000"/>
        </w:rPr>
        <w:t>.</w:t>
      </w:r>
      <w:r w:rsidRPr="00331B51">
        <w:rPr>
          <w:rFonts w:asciiTheme="minorHAnsi" w:eastAsia="Times New Roman" w:hAnsiTheme="minorHAnsi"/>
          <w:color w:val="000000"/>
        </w:rPr>
        <w:t xml:space="preserve"> </w:t>
      </w:r>
      <w:r w:rsidR="00696CAB" w:rsidRPr="00331B51">
        <w:rPr>
          <w:rFonts w:asciiTheme="minorHAnsi" w:eastAsia="Times New Roman" w:hAnsiTheme="minorHAnsi"/>
          <w:color w:val="000000"/>
        </w:rPr>
        <w:t>At lower taxonomic ranks, we observe similar trends to</w:t>
      </w:r>
      <w:r w:rsidR="00DE707E" w:rsidRPr="00331B51">
        <w:rPr>
          <w:rFonts w:asciiTheme="minorHAnsi" w:eastAsia="Times New Roman" w:hAnsiTheme="minorHAnsi"/>
          <w:color w:val="000000"/>
        </w:rPr>
        <w:t xml:space="preserve"> the original site</w:t>
      </w:r>
      <w:r w:rsidR="00696CAB" w:rsidRPr="00331B51">
        <w:rPr>
          <w:rFonts w:asciiTheme="minorHAnsi" w:eastAsia="Times New Roman" w:hAnsiTheme="minorHAnsi"/>
          <w:color w:val="000000"/>
        </w:rPr>
        <w:t>. Between 2016-02 and 2017-02</w:t>
      </w:r>
      <w:r w:rsidR="00696CAB" w:rsidRPr="00331B51">
        <w:rPr>
          <w:rFonts w:asciiTheme="minorHAnsi" w:hAnsiTheme="minorHAnsi" w:cstheme="minorBidi"/>
        </w:rPr>
        <w:t xml:space="preserve">, </w:t>
      </w:r>
      <w:r w:rsidR="00696CAB" w:rsidRPr="00331B51">
        <w:rPr>
          <w:rFonts w:asciiTheme="minorHAnsi" w:eastAsia="Times New Roman" w:hAnsiTheme="minorHAnsi"/>
          <w:color w:val="000000"/>
        </w:rPr>
        <w:t xml:space="preserve">Cyanobacteria and Green algae decrease in abundance, while </w:t>
      </w:r>
      <w:proofErr w:type="spellStart"/>
      <w:r w:rsidR="00696CAB" w:rsidRPr="003923DB">
        <w:rPr>
          <w:rFonts w:asciiTheme="minorHAnsi" w:eastAsia="Times New Roman" w:hAnsiTheme="minorHAnsi"/>
          <w:i/>
          <w:color w:val="000000"/>
          <w:rPrChange w:id="43" w:author="Jocelyne DiRuggiero" w:date="2018-07-10T17:35:00Z">
            <w:rPr>
              <w:rFonts w:asciiTheme="minorHAnsi" w:eastAsia="Times New Roman" w:hAnsiTheme="minorHAnsi"/>
              <w:color w:val="000000"/>
            </w:rPr>
          </w:rPrChange>
        </w:rPr>
        <w:t>Halobacteria</w:t>
      </w:r>
      <w:proofErr w:type="spellEnd"/>
      <w:r w:rsidR="00696CAB" w:rsidRPr="00331B51">
        <w:rPr>
          <w:rFonts w:asciiTheme="minorHAnsi" w:eastAsia="Times New Roman" w:hAnsiTheme="minorHAnsi"/>
          <w:color w:val="000000"/>
        </w:rPr>
        <w:t xml:space="preserve"> gradually increase. </w:t>
      </w:r>
    </w:p>
    <w:p w14:paraId="6D5E71C7" w14:textId="18E2C422" w:rsidR="0089104A" w:rsidRDefault="00B53FF8" w:rsidP="00B53FF8">
      <w:pPr>
        <w:rPr>
          <w:rFonts w:asciiTheme="minorHAnsi" w:eastAsia="Times New Roman" w:hAnsiTheme="minorHAnsi"/>
          <w:color w:val="000000"/>
        </w:rPr>
      </w:pPr>
      <w:r w:rsidRPr="00331B51">
        <w:rPr>
          <w:rFonts w:asciiTheme="minorHAnsi" w:eastAsia="Times New Roman" w:hAnsiTheme="minorHAnsi"/>
          <w:color w:val="000000"/>
        </w:rPr>
        <w:tab/>
      </w:r>
      <w:r w:rsidR="0089104A" w:rsidRPr="0089104A">
        <w:rPr>
          <w:rFonts w:asciiTheme="minorHAnsi" w:eastAsia="Times New Roman" w:hAnsiTheme="minorHAnsi"/>
          <w:noProof/>
          <w:color w:val="000000"/>
        </w:rPr>
        <w:drawing>
          <wp:inline distT="0" distB="0" distL="0" distR="0" wp14:anchorId="4E8B0B71" wp14:editId="5D0690EB">
            <wp:extent cx="3810392" cy="316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7345" cy="3176369"/>
                    </a:xfrm>
                    <a:prstGeom prst="rect">
                      <a:avLst/>
                    </a:prstGeom>
                  </pic:spPr>
                </pic:pic>
              </a:graphicData>
            </a:graphic>
          </wp:inline>
        </w:drawing>
      </w:r>
    </w:p>
    <w:p w14:paraId="1715AC42" w14:textId="4E01DA01" w:rsidR="00CA6689" w:rsidRPr="00CA6689" w:rsidRDefault="00CA6689" w:rsidP="00CA6689">
      <w:pPr>
        <w:rPr>
          <w:rFonts w:asciiTheme="minorHAnsi" w:eastAsia="Times New Roman" w:hAnsiTheme="minorHAnsi"/>
          <w:i/>
          <w:color w:val="000000"/>
        </w:rPr>
      </w:pPr>
      <w:commentRangeStart w:id="44"/>
      <w:r w:rsidRPr="00CA6689">
        <w:rPr>
          <w:rFonts w:asciiTheme="minorHAnsi" w:eastAsia="Times New Roman" w:hAnsiTheme="minorHAnsi"/>
          <w:i/>
          <w:color w:val="000000"/>
        </w:rPr>
        <w:t>Figure 1: Community taxonomic structure shift and recovery as seen with 16S rDNA amplicon s</w:t>
      </w:r>
      <w:r w:rsidR="00F01FBD">
        <w:rPr>
          <w:rFonts w:asciiTheme="minorHAnsi" w:eastAsia="Times New Roman" w:hAnsiTheme="minorHAnsi"/>
          <w:i/>
          <w:color w:val="000000"/>
        </w:rPr>
        <w:t xml:space="preserve">equencing. A: </w:t>
      </w:r>
      <w:proofErr w:type="spellStart"/>
      <w:r w:rsidR="00F01FBD">
        <w:rPr>
          <w:rFonts w:asciiTheme="minorHAnsi" w:eastAsia="Times New Roman" w:hAnsiTheme="minorHAnsi"/>
          <w:i/>
          <w:color w:val="000000"/>
        </w:rPr>
        <w:t>PCoA</w:t>
      </w:r>
      <w:proofErr w:type="spellEnd"/>
      <w:r w:rsidR="00F01FBD">
        <w:rPr>
          <w:rFonts w:asciiTheme="minorHAnsi" w:eastAsia="Times New Roman" w:hAnsiTheme="minorHAnsi"/>
          <w:i/>
          <w:color w:val="000000"/>
        </w:rPr>
        <w:t xml:space="preserve"> of weighted </w:t>
      </w:r>
      <w:proofErr w:type="spellStart"/>
      <w:r w:rsidR="00F01FBD">
        <w:rPr>
          <w:rFonts w:asciiTheme="minorHAnsi" w:eastAsia="Times New Roman" w:hAnsiTheme="minorHAnsi"/>
          <w:i/>
          <w:color w:val="000000"/>
        </w:rPr>
        <w:t>U</w:t>
      </w:r>
      <w:r w:rsidRPr="00CA6689">
        <w:rPr>
          <w:rFonts w:asciiTheme="minorHAnsi" w:eastAsia="Times New Roman" w:hAnsiTheme="minorHAnsi"/>
          <w:i/>
          <w:color w:val="000000"/>
        </w:rPr>
        <w:t>nifrac</w:t>
      </w:r>
      <w:proofErr w:type="spellEnd"/>
      <w:r w:rsidRPr="00CA6689">
        <w:rPr>
          <w:rFonts w:asciiTheme="minorHAnsi" w:eastAsia="Times New Roman" w:hAnsiTheme="minorHAnsi"/>
          <w:i/>
          <w:color w:val="000000"/>
        </w:rPr>
        <w:t xml:space="preserve"> dissimilarity matrix</w:t>
      </w:r>
      <w:r w:rsidR="00F01FBD">
        <w:rPr>
          <w:rFonts w:asciiTheme="minorHAnsi" w:eastAsia="Times New Roman" w:hAnsiTheme="minorHAnsi"/>
          <w:i/>
          <w:color w:val="000000"/>
        </w:rPr>
        <w:t xml:space="preserve">. B: Clustered </w:t>
      </w:r>
      <w:proofErr w:type="spellStart"/>
      <w:r w:rsidRPr="00CA6689">
        <w:rPr>
          <w:rFonts w:asciiTheme="minorHAnsi" w:eastAsia="Times New Roman" w:hAnsiTheme="minorHAnsi"/>
          <w:i/>
          <w:color w:val="000000"/>
        </w:rPr>
        <w:t>heatmap</w:t>
      </w:r>
      <w:proofErr w:type="spellEnd"/>
      <w:r w:rsidRPr="00CA6689">
        <w:rPr>
          <w:rFonts w:asciiTheme="minorHAnsi" w:eastAsia="Times New Roman" w:hAnsiTheme="minorHAnsi"/>
          <w:i/>
          <w:color w:val="000000"/>
        </w:rPr>
        <w:t xml:space="preserve"> of the weighted </w:t>
      </w:r>
      <w:proofErr w:type="spellStart"/>
      <w:r w:rsidRPr="00CA6689">
        <w:rPr>
          <w:rFonts w:asciiTheme="minorHAnsi" w:eastAsia="Times New Roman" w:hAnsiTheme="minorHAnsi"/>
          <w:i/>
          <w:color w:val="000000"/>
        </w:rPr>
        <w:t>unifraq</w:t>
      </w:r>
      <w:proofErr w:type="spellEnd"/>
      <w:r w:rsidRPr="00CA6689">
        <w:rPr>
          <w:rFonts w:asciiTheme="minorHAnsi" w:eastAsia="Times New Roman" w:hAnsiTheme="minorHAnsi"/>
          <w:i/>
          <w:color w:val="000000"/>
        </w:rPr>
        <w:t xml:space="preserve"> dissimilarity matrix, showing that 2017 is more si</w:t>
      </w:r>
      <w:del w:id="45" w:author="Jocelyne DiRuggiero" w:date="2018-07-10T16:27:00Z">
        <w:r w:rsidRPr="00CA6689" w:rsidDel="00AE7014">
          <w:rPr>
            <w:rFonts w:asciiTheme="minorHAnsi" w:eastAsia="Times New Roman" w:hAnsiTheme="minorHAnsi"/>
            <w:i/>
            <w:color w:val="000000"/>
          </w:rPr>
          <w:delText>m</w:delText>
        </w:r>
      </w:del>
      <w:r w:rsidRPr="00CA6689">
        <w:rPr>
          <w:rFonts w:asciiTheme="minorHAnsi" w:eastAsia="Times New Roman" w:hAnsiTheme="minorHAnsi"/>
          <w:i/>
          <w:color w:val="000000"/>
        </w:rPr>
        <w:t>milar to 2014/2015 than to 2016. C: Relative abundance of dominant phyla within the community</w:t>
      </w:r>
      <w:r w:rsidR="00F01FBD">
        <w:rPr>
          <w:rFonts w:asciiTheme="minorHAnsi" w:eastAsia="Times New Roman" w:hAnsiTheme="minorHAnsi"/>
          <w:i/>
          <w:color w:val="000000"/>
        </w:rPr>
        <w:t xml:space="preserve">, at different </w:t>
      </w:r>
      <w:proofErr w:type="spellStart"/>
      <w:r w:rsidR="00F01FBD">
        <w:rPr>
          <w:rFonts w:asciiTheme="minorHAnsi" w:eastAsia="Times New Roman" w:hAnsiTheme="minorHAnsi"/>
          <w:i/>
          <w:color w:val="000000"/>
        </w:rPr>
        <w:t>timepoints</w:t>
      </w:r>
      <w:proofErr w:type="spellEnd"/>
      <w:r w:rsidR="00F01FBD">
        <w:rPr>
          <w:rFonts w:asciiTheme="minorHAnsi" w:eastAsia="Times New Roman" w:hAnsiTheme="minorHAnsi"/>
          <w:i/>
          <w:color w:val="000000"/>
        </w:rPr>
        <w:t xml:space="preserve"> in</w:t>
      </w:r>
      <w:r w:rsidRPr="00CA6689">
        <w:rPr>
          <w:rFonts w:asciiTheme="minorHAnsi" w:eastAsia="Times New Roman" w:hAnsiTheme="minorHAnsi"/>
          <w:i/>
          <w:color w:val="000000"/>
        </w:rPr>
        <w:t xml:space="preserve"> </w:t>
      </w:r>
      <w:del w:id="46" w:author="Jocelyne DiRuggiero" w:date="2018-07-10T16:28:00Z">
        <w:r w:rsidRPr="00CA6689" w:rsidDel="00AE7014">
          <w:rPr>
            <w:rFonts w:asciiTheme="minorHAnsi" w:eastAsia="Times New Roman" w:hAnsiTheme="minorHAnsi"/>
            <w:i/>
            <w:color w:val="000000"/>
          </w:rPr>
          <w:delText>the main</w:delText>
        </w:r>
      </w:del>
      <w:ins w:id="47" w:author="Jocelyne DiRuggiero" w:date="2018-07-10T16:28:00Z">
        <w:r w:rsidR="00AE7014">
          <w:rPr>
            <w:rFonts w:asciiTheme="minorHAnsi" w:eastAsia="Times New Roman" w:hAnsiTheme="minorHAnsi"/>
            <w:i/>
            <w:color w:val="000000"/>
          </w:rPr>
          <w:t>site 1</w:t>
        </w:r>
      </w:ins>
      <w:r w:rsidRPr="00CA6689">
        <w:rPr>
          <w:rFonts w:asciiTheme="minorHAnsi" w:eastAsia="Times New Roman" w:hAnsiTheme="minorHAnsi"/>
          <w:i/>
          <w:color w:val="000000"/>
        </w:rPr>
        <w:t xml:space="preserve"> (top) and </w:t>
      </w:r>
      <w:del w:id="48" w:author="Jocelyne DiRuggiero" w:date="2018-07-10T16:28:00Z">
        <w:r w:rsidRPr="00CA6689" w:rsidDel="00AE7014">
          <w:rPr>
            <w:rFonts w:asciiTheme="minorHAnsi" w:eastAsia="Times New Roman" w:hAnsiTheme="minorHAnsi"/>
            <w:i/>
            <w:color w:val="000000"/>
          </w:rPr>
          <w:delText>supplementary</w:delText>
        </w:r>
        <w:r w:rsidR="00F01FBD" w:rsidDel="00AE7014">
          <w:rPr>
            <w:rFonts w:asciiTheme="minorHAnsi" w:eastAsia="Times New Roman" w:hAnsiTheme="minorHAnsi"/>
            <w:i/>
            <w:color w:val="000000"/>
          </w:rPr>
          <w:delText xml:space="preserve"> </w:delText>
        </w:r>
      </w:del>
      <w:ins w:id="49" w:author="Jocelyne DiRuggiero" w:date="2018-07-10T16:28:00Z">
        <w:r w:rsidR="00AE7014">
          <w:rPr>
            <w:rFonts w:asciiTheme="minorHAnsi" w:eastAsia="Times New Roman" w:hAnsiTheme="minorHAnsi"/>
            <w:i/>
            <w:color w:val="000000"/>
          </w:rPr>
          <w:t xml:space="preserve">site 2 </w:t>
        </w:r>
      </w:ins>
      <w:r w:rsidRPr="00CA6689">
        <w:rPr>
          <w:rFonts w:asciiTheme="minorHAnsi" w:eastAsia="Times New Roman" w:hAnsiTheme="minorHAnsi"/>
          <w:i/>
          <w:color w:val="000000"/>
        </w:rPr>
        <w:t>(bottom)</w:t>
      </w:r>
      <w:del w:id="50" w:author="Jocelyne DiRuggiero" w:date="2018-07-10T16:28:00Z">
        <w:r w:rsidR="00F01FBD" w:rsidDel="00AE7014">
          <w:rPr>
            <w:rFonts w:asciiTheme="minorHAnsi" w:eastAsia="Times New Roman" w:hAnsiTheme="minorHAnsi"/>
            <w:i/>
            <w:color w:val="000000"/>
          </w:rPr>
          <w:delText xml:space="preserve"> sites</w:delText>
        </w:r>
      </w:del>
      <w:r w:rsidRPr="00CA6689">
        <w:rPr>
          <w:rFonts w:asciiTheme="minorHAnsi" w:eastAsia="Times New Roman" w:hAnsiTheme="minorHAnsi"/>
          <w:i/>
          <w:color w:val="000000"/>
        </w:rPr>
        <w:t xml:space="preserve">. D: Relative abundance of Archaea in the two sites </w:t>
      </w:r>
      <w:del w:id="51" w:author="Jocelyne DiRuggiero" w:date="2018-07-10T16:38:00Z">
        <w:r w:rsidRPr="00CA6689" w:rsidDel="009A2A54">
          <w:rPr>
            <w:rFonts w:asciiTheme="minorHAnsi" w:eastAsia="Times New Roman" w:hAnsiTheme="minorHAnsi"/>
            <w:i/>
            <w:color w:val="000000"/>
          </w:rPr>
          <w:delText xml:space="preserve">throughout </w:delText>
        </w:r>
      </w:del>
      <w:ins w:id="52" w:author="Jocelyne DiRuggiero" w:date="2018-07-10T16:38:00Z">
        <w:r w:rsidR="009A2A54">
          <w:rPr>
            <w:rFonts w:asciiTheme="minorHAnsi" w:eastAsia="Times New Roman" w:hAnsiTheme="minorHAnsi"/>
            <w:i/>
            <w:color w:val="000000"/>
          </w:rPr>
          <w:t>over</w:t>
        </w:r>
        <w:r w:rsidR="009A2A54" w:rsidRPr="00CA6689">
          <w:rPr>
            <w:rFonts w:asciiTheme="minorHAnsi" w:eastAsia="Times New Roman" w:hAnsiTheme="minorHAnsi"/>
            <w:i/>
            <w:color w:val="000000"/>
          </w:rPr>
          <w:t xml:space="preserve"> </w:t>
        </w:r>
      </w:ins>
      <w:r w:rsidRPr="00CA6689">
        <w:rPr>
          <w:rFonts w:asciiTheme="minorHAnsi" w:eastAsia="Times New Roman" w:hAnsiTheme="minorHAnsi"/>
          <w:i/>
          <w:color w:val="000000"/>
        </w:rPr>
        <w:t xml:space="preserve">time; color change indicates </w:t>
      </w:r>
      <w:del w:id="53" w:author="Jocelyne DiRuggiero" w:date="2018-07-10T16:39:00Z">
        <w:r w:rsidRPr="00CA6689" w:rsidDel="009A2A54">
          <w:rPr>
            <w:rFonts w:asciiTheme="minorHAnsi" w:eastAsia="Times New Roman" w:hAnsiTheme="minorHAnsi"/>
            <w:i/>
            <w:color w:val="000000"/>
          </w:rPr>
          <w:delText>estimated time of</w:delText>
        </w:r>
      </w:del>
      <w:ins w:id="54" w:author="Jocelyne DiRuggiero" w:date="2018-07-10T16:39:00Z">
        <w:r w:rsidR="009A2A54">
          <w:rPr>
            <w:rFonts w:asciiTheme="minorHAnsi" w:eastAsia="Times New Roman" w:hAnsiTheme="minorHAnsi"/>
            <w:i/>
            <w:color w:val="000000"/>
          </w:rPr>
          <w:t>the</w:t>
        </w:r>
      </w:ins>
      <w:r w:rsidRPr="00CA6689">
        <w:rPr>
          <w:rFonts w:asciiTheme="minorHAnsi" w:eastAsia="Times New Roman" w:hAnsiTheme="minorHAnsi"/>
          <w:i/>
          <w:color w:val="000000"/>
        </w:rPr>
        <w:t xml:space="preserve"> major rain</w:t>
      </w:r>
      <w:ins w:id="55" w:author="Jocelyne DiRuggiero" w:date="2018-07-10T16:39:00Z">
        <w:r w:rsidR="009A2A54">
          <w:rPr>
            <w:rFonts w:asciiTheme="minorHAnsi" w:eastAsia="Times New Roman" w:hAnsiTheme="minorHAnsi"/>
            <w:i/>
            <w:color w:val="000000"/>
          </w:rPr>
          <w:t xml:space="preserve"> event</w:t>
        </w:r>
      </w:ins>
      <w:r w:rsidRPr="00CA6689">
        <w:rPr>
          <w:rFonts w:asciiTheme="minorHAnsi" w:eastAsia="Times New Roman" w:hAnsiTheme="minorHAnsi"/>
          <w:i/>
          <w:color w:val="000000"/>
        </w:rPr>
        <w:t>.</w:t>
      </w:r>
      <w:commentRangeEnd w:id="44"/>
      <w:r w:rsidR="00362619">
        <w:rPr>
          <w:rStyle w:val="CommentReference"/>
        </w:rPr>
        <w:commentReference w:id="44"/>
      </w:r>
    </w:p>
    <w:p w14:paraId="5792B25C" w14:textId="38153CB1" w:rsidR="00CA6689" w:rsidRDefault="009A2A54">
      <w:pPr>
        <w:tabs>
          <w:tab w:val="left" w:pos="5140"/>
        </w:tabs>
        <w:rPr>
          <w:rFonts w:asciiTheme="minorHAnsi" w:eastAsia="Times New Roman" w:hAnsiTheme="minorHAnsi"/>
          <w:color w:val="000000"/>
        </w:rPr>
        <w:pPrChange w:id="56" w:author="Jocelyne DiRuggiero" w:date="2018-07-10T16:39:00Z">
          <w:pPr/>
        </w:pPrChange>
      </w:pPr>
      <w:ins w:id="57" w:author="Jocelyne DiRuggiero" w:date="2018-07-10T16:39:00Z">
        <w:r>
          <w:rPr>
            <w:rFonts w:asciiTheme="minorHAnsi" w:eastAsia="Times New Roman" w:hAnsiTheme="minorHAnsi"/>
            <w:color w:val="000000"/>
          </w:rPr>
          <w:tab/>
        </w:r>
      </w:ins>
    </w:p>
    <w:p w14:paraId="443B1298" w14:textId="77777777" w:rsidR="00CA6689" w:rsidRDefault="00CA6689" w:rsidP="00B53FF8">
      <w:pPr>
        <w:rPr>
          <w:rFonts w:asciiTheme="minorHAnsi" w:eastAsia="Times New Roman" w:hAnsiTheme="minorHAnsi"/>
          <w:color w:val="000000"/>
        </w:rPr>
      </w:pPr>
    </w:p>
    <w:p w14:paraId="1B3D890A" w14:textId="468ECB86" w:rsidR="00B53FF8" w:rsidRPr="00331B51" w:rsidRDefault="0089104A" w:rsidP="00B53FF8">
      <w:pPr>
        <w:rPr>
          <w:rFonts w:asciiTheme="minorHAnsi" w:hAnsiTheme="minorHAnsi" w:cstheme="minorBidi"/>
        </w:rPr>
      </w:pPr>
      <w:r>
        <w:rPr>
          <w:rFonts w:asciiTheme="minorHAnsi" w:hAnsiTheme="minorHAnsi" w:cstheme="minorBidi"/>
        </w:rPr>
        <w:tab/>
      </w:r>
      <w:r w:rsidR="00B53FF8" w:rsidRPr="00F00F6A">
        <w:rPr>
          <w:rFonts w:asciiTheme="minorHAnsi" w:hAnsiTheme="minorHAnsi" w:cstheme="minorBidi"/>
          <w:highlight w:val="cyan"/>
          <w:rPrChange w:id="58" w:author="Jocelyne DiRuggiero" w:date="2018-07-10T18:13:00Z">
            <w:rPr>
              <w:rFonts w:asciiTheme="minorHAnsi" w:hAnsiTheme="minorHAnsi" w:cstheme="minorBidi"/>
            </w:rPr>
          </w:rPrChange>
        </w:rPr>
        <w:t>To further validate</w:t>
      </w:r>
      <w:r w:rsidR="00B53FF8" w:rsidRPr="00331B51">
        <w:rPr>
          <w:rFonts w:asciiTheme="minorHAnsi" w:hAnsiTheme="minorHAnsi" w:cstheme="minorBidi"/>
        </w:rPr>
        <w:t xml:space="preserve"> the shift and subsequent recovery of halite community composition, the DNA from the </w:t>
      </w:r>
      <w:del w:id="59" w:author="Jocelyne DiRuggiero" w:date="2018-07-10T16:33:00Z">
        <w:r w:rsidR="00B53FF8" w:rsidRPr="00331B51" w:rsidDel="00362619">
          <w:rPr>
            <w:rFonts w:asciiTheme="minorHAnsi" w:hAnsiTheme="minorHAnsi" w:cstheme="minorBidi"/>
          </w:rPr>
          <w:delText xml:space="preserve">main </w:delText>
        </w:r>
      </w:del>
      <w:r w:rsidR="00B53FF8" w:rsidRPr="00331B51">
        <w:rPr>
          <w:rFonts w:asciiTheme="minorHAnsi" w:hAnsiTheme="minorHAnsi" w:cstheme="minorBidi"/>
        </w:rPr>
        <w:t xml:space="preserve">timeline samples </w:t>
      </w:r>
      <w:ins w:id="60" w:author="Jocelyne DiRuggiero" w:date="2018-07-10T16:34:00Z">
        <w:r w:rsidR="00362619">
          <w:rPr>
            <w:rFonts w:asciiTheme="minorHAnsi" w:hAnsiTheme="minorHAnsi" w:cstheme="minorBidi"/>
          </w:rPr>
          <w:t xml:space="preserve">at site 1 </w:t>
        </w:r>
      </w:ins>
      <w:r w:rsidR="00B53FF8" w:rsidRPr="00331B51">
        <w:rPr>
          <w:rFonts w:asciiTheme="minorHAnsi" w:hAnsiTheme="minorHAnsi" w:cstheme="minorBidi"/>
        </w:rPr>
        <w:t xml:space="preserve">was additionally sequenced with whole </w:t>
      </w:r>
      <w:commentRangeStart w:id="61"/>
      <w:r w:rsidR="00B53FF8" w:rsidRPr="00331B51">
        <w:rPr>
          <w:rFonts w:asciiTheme="minorHAnsi" w:hAnsiTheme="minorHAnsi" w:cstheme="minorBidi"/>
        </w:rPr>
        <w:t xml:space="preserve">metagenome sequencing (WMG). </w:t>
      </w:r>
      <w:commentRangeEnd w:id="61"/>
      <w:r w:rsidR="00362619">
        <w:rPr>
          <w:rStyle w:val="CommentReference"/>
        </w:rPr>
        <w:commentReference w:id="61"/>
      </w:r>
      <w:r w:rsidR="00B53FF8" w:rsidRPr="00331B51">
        <w:rPr>
          <w:rFonts w:asciiTheme="minorHAnsi" w:hAnsiTheme="minorHAnsi" w:cstheme="minorBidi"/>
        </w:rPr>
        <w:t xml:space="preserve">Taxonomic profiling of the quality-controlled reads with KRAKEN confirmed that the community composition at higher taxonomic ranks remained largely unchanged in the two years preceding the rain (2014-09 and 2015-06), changed </w:t>
      </w:r>
      <w:r w:rsidR="00B53FF8" w:rsidRPr="00331B51">
        <w:rPr>
          <w:rFonts w:asciiTheme="minorHAnsi" w:hAnsiTheme="minorHAnsi" w:cstheme="minorBidi"/>
        </w:rPr>
        <w:lastRenderedPageBreak/>
        <w:t>significantly following the rain (2016-02), and returned back to the pre-rain state in the following year (2017-02)</w:t>
      </w:r>
      <w:ins w:id="62" w:author="Jocelyne DiRuggiero" w:date="2018-07-10T16:34:00Z">
        <w:r w:rsidR="00362619">
          <w:rPr>
            <w:rFonts w:asciiTheme="minorHAnsi" w:hAnsiTheme="minorHAnsi" w:cstheme="minorBidi"/>
          </w:rPr>
          <w:t xml:space="preserve"> (Fig??)</w:t>
        </w:r>
      </w:ins>
      <w:r w:rsidR="00B53FF8" w:rsidRPr="00331B51">
        <w:rPr>
          <w:rFonts w:asciiTheme="minorHAnsi" w:hAnsiTheme="minorHAnsi" w:cstheme="minorBidi"/>
        </w:rPr>
        <w:t xml:space="preserve">. At the domain level, we observed the decrease and subsequent recovery in the relative abundance of Archaea (mostly represented by </w:t>
      </w:r>
      <w:proofErr w:type="spellStart"/>
      <w:r w:rsidR="00B53FF8" w:rsidRPr="00331B51">
        <w:rPr>
          <w:rFonts w:asciiTheme="minorHAnsi" w:hAnsiTheme="minorHAnsi" w:cstheme="minorBidi"/>
        </w:rPr>
        <w:t>Halobacteria</w:t>
      </w:r>
      <w:proofErr w:type="spellEnd"/>
      <w:r w:rsidR="00B53FF8" w:rsidRPr="00331B51">
        <w:rPr>
          <w:rFonts w:asciiTheme="minorHAnsi" w:hAnsiTheme="minorHAnsi" w:cstheme="minorBidi"/>
        </w:rPr>
        <w:t xml:space="preserve">), and the increase and subsequent decrease in the relative abundance of Bacteria (mostly represented by </w:t>
      </w:r>
      <w:proofErr w:type="spellStart"/>
      <w:r w:rsidR="00B53FF8" w:rsidRPr="00331B51">
        <w:rPr>
          <w:rFonts w:asciiTheme="minorHAnsi" w:hAnsiTheme="minorHAnsi" w:cstheme="minorBidi"/>
        </w:rPr>
        <w:t>Bacteroidetes</w:t>
      </w:r>
      <w:proofErr w:type="spellEnd"/>
      <w:r w:rsidR="00B53FF8" w:rsidRPr="00331B51">
        <w:rPr>
          <w:rFonts w:asciiTheme="minorHAnsi" w:hAnsiTheme="minorHAnsi" w:cstheme="minorBidi"/>
        </w:rPr>
        <w:t xml:space="preserve">). </w:t>
      </w:r>
    </w:p>
    <w:p w14:paraId="1A1A59D0" w14:textId="56417A4B" w:rsidR="00A33742" w:rsidRDefault="00CA6689" w:rsidP="00456013">
      <w:pPr>
        <w:rPr>
          <w:rFonts w:asciiTheme="minorHAnsi" w:hAnsiTheme="minorHAnsi" w:cstheme="minorBidi"/>
        </w:rPr>
      </w:pPr>
      <w:r w:rsidRPr="00CA6689">
        <w:rPr>
          <w:rFonts w:asciiTheme="minorHAnsi" w:hAnsiTheme="minorHAnsi" w:cstheme="minorBidi"/>
          <w:noProof/>
        </w:rPr>
        <w:drawing>
          <wp:inline distT="0" distB="0" distL="0" distR="0" wp14:anchorId="28FD68A3" wp14:editId="19627758">
            <wp:extent cx="4143038" cy="407797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1242" cy="4095888"/>
                    </a:xfrm>
                    <a:prstGeom prst="rect">
                      <a:avLst/>
                    </a:prstGeom>
                  </pic:spPr>
                </pic:pic>
              </a:graphicData>
            </a:graphic>
          </wp:inline>
        </w:drawing>
      </w:r>
    </w:p>
    <w:p w14:paraId="2353A502" w14:textId="37C90A11" w:rsidR="00CA6689" w:rsidRPr="00CA6689" w:rsidRDefault="00CA6689" w:rsidP="00CA6689">
      <w:pPr>
        <w:rPr>
          <w:rFonts w:asciiTheme="minorHAnsi" w:hAnsiTheme="minorHAnsi" w:cstheme="minorBidi"/>
          <w:i/>
        </w:rPr>
      </w:pPr>
      <w:r w:rsidRPr="00CA6689">
        <w:rPr>
          <w:rFonts w:asciiTheme="minorHAnsi" w:hAnsiTheme="minorHAnsi" w:cstheme="minorBidi"/>
          <w:i/>
        </w:rPr>
        <w:t xml:space="preserve">Figure 2: Community taxonomic structure shift and recovery as seen with WMG sequencing. A: </w:t>
      </w:r>
      <w:proofErr w:type="spellStart"/>
      <w:r w:rsidR="0047055F">
        <w:rPr>
          <w:rFonts w:asciiTheme="minorHAnsi" w:hAnsiTheme="minorHAnsi" w:cstheme="minorBidi"/>
          <w:i/>
        </w:rPr>
        <w:t>kronagrams</w:t>
      </w:r>
      <w:proofErr w:type="spellEnd"/>
      <w:r w:rsidR="0047055F">
        <w:rPr>
          <w:rFonts w:asciiTheme="minorHAnsi" w:hAnsiTheme="minorHAnsi" w:cstheme="minorBidi"/>
          <w:i/>
        </w:rPr>
        <w:t xml:space="preserve"> of taxonomic composition </w:t>
      </w:r>
      <w:r w:rsidRPr="00CA6689">
        <w:rPr>
          <w:rFonts w:asciiTheme="minorHAnsi" w:hAnsiTheme="minorHAnsi" w:cstheme="minorBidi"/>
          <w:i/>
        </w:rPr>
        <w:t>of halite community at different time points, clas</w:t>
      </w:r>
      <w:r w:rsidR="0047055F">
        <w:rPr>
          <w:rFonts w:asciiTheme="minorHAnsi" w:hAnsiTheme="minorHAnsi" w:cstheme="minorBidi"/>
          <w:i/>
        </w:rPr>
        <w:t xml:space="preserve">sified with KRAKEN. B: </w:t>
      </w:r>
      <w:proofErr w:type="spellStart"/>
      <w:r w:rsidR="0047055F">
        <w:rPr>
          <w:rFonts w:asciiTheme="minorHAnsi" w:hAnsiTheme="minorHAnsi" w:cstheme="minorBidi"/>
          <w:i/>
        </w:rPr>
        <w:t>Blobology</w:t>
      </w:r>
      <w:proofErr w:type="spellEnd"/>
      <w:r w:rsidR="0047055F">
        <w:rPr>
          <w:rFonts w:asciiTheme="minorHAnsi" w:hAnsiTheme="minorHAnsi" w:cstheme="minorBidi"/>
          <w:i/>
        </w:rPr>
        <w:t xml:space="preserve"> projections of the community at different </w:t>
      </w:r>
      <w:proofErr w:type="spellStart"/>
      <w:r w:rsidR="0047055F">
        <w:rPr>
          <w:rFonts w:asciiTheme="minorHAnsi" w:hAnsiTheme="minorHAnsi" w:cstheme="minorBidi"/>
          <w:i/>
        </w:rPr>
        <w:t>timepo</w:t>
      </w:r>
      <w:ins w:id="63" w:author="Jocelyne DiRuggiero" w:date="2018-07-10T16:37:00Z">
        <w:r w:rsidR="009A2A54">
          <w:rPr>
            <w:rFonts w:asciiTheme="minorHAnsi" w:hAnsiTheme="minorHAnsi" w:cstheme="minorBidi"/>
            <w:i/>
          </w:rPr>
          <w:t>i</w:t>
        </w:r>
      </w:ins>
      <w:r w:rsidR="0047055F">
        <w:rPr>
          <w:rFonts w:asciiTheme="minorHAnsi" w:hAnsiTheme="minorHAnsi" w:cstheme="minorBidi"/>
          <w:i/>
        </w:rPr>
        <w:t>nt</w:t>
      </w:r>
      <w:ins w:id="64" w:author="Jocelyne DiRuggiero" w:date="2018-07-10T16:37:00Z">
        <w:r w:rsidR="009A2A54">
          <w:rPr>
            <w:rFonts w:asciiTheme="minorHAnsi" w:hAnsiTheme="minorHAnsi" w:cstheme="minorBidi"/>
            <w:i/>
          </w:rPr>
          <w:t>s</w:t>
        </w:r>
      </w:ins>
      <w:proofErr w:type="spellEnd"/>
      <w:r w:rsidR="0047055F">
        <w:rPr>
          <w:rFonts w:asciiTheme="minorHAnsi" w:hAnsiTheme="minorHAnsi" w:cstheme="minorBidi"/>
          <w:i/>
        </w:rPr>
        <w:t xml:space="preserve">. </w:t>
      </w:r>
    </w:p>
    <w:p w14:paraId="5A603D15" w14:textId="77777777" w:rsidR="00CA6689" w:rsidRDefault="00CA6689" w:rsidP="00456013">
      <w:pPr>
        <w:rPr>
          <w:rFonts w:asciiTheme="minorHAnsi" w:hAnsiTheme="minorHAnsi" w:cstheme="minorBidi"/>
        </w:rPr>
      </w:pPr>
    </w:p>
    <w:p w14:paraId="793C1C2A" w14:textId="77777777" w:rsidR="00CA6689" w:rsidRPr="00331B51" w:rsidRDefault="00CA6689" w:rsidP="00456013">
      <w:pPr>
        <w:rPr>
          <w:rFonts w:asciiTheme="minorHAnsi" w:hAnsiTheme="minorHAnsi" w:cstheme="minorBidi"/>
        </w:rPr>
      </w:pPr>
    </w:p>
    <w:p w14:paraId="418A09F0" w14:textId="458ADEFF" w:rsidR="003A07A2" w:rsidRPr="00331B51" w:rsidRDefault="003A07A2" w:rsidP="00456013">
      <w:pPr>
        <w:rPr>
          <w:rFonts w:asciiTheme="minorHAnsi" w:hAnsiTheme="minorHAnsi" w:cstheme="minorBidi"/>
          <w:b/>
        </w:rPr>
      </w:pPr>
      <w:commentRangeStart w:id="65"/>
      <w:r w:rsidRPr="00331B51">
        <w:rPr>
          <w:rFonts w:asciiTheme="minorHAnsi" w:hAnsiTheme="minorHAnsi" w:cstheme="minorBidi"/>
          <w:b/>
        </w:rPr>
        <w:t xml:space="preserve">Analysis of the community </w:t>
      </w:r>
      <w:commentRangeStart w:id="66"/>
      <w:proofErr w:type="spellStart"/>
      <w:r w:rsidRPr="00331B51">
        <w:rPr>
          <w:rFonts w:asciiTheme="minorHAnsi" w:hAnsiTheme="minorHAnsi" w:cstheme="minorBidi"/>
          <w:b/>
        </w:rPr>
        <w:t>metaproteome</w:t>
      </w:r>
      <w:commentRangeEnd w:id="66"/>
      <w:proofErr w:type="spellEnd"/>
      <w:r w:rsidR="009A2A54">
        <w:rPr>
          <w:rStyle w:val="CommentReference"/>
        </w:rPr>
        <w:commentReference w:id="66"/>
      </w:r>
      <w:r w:rsidRPr="00331B51">
        <w:rPr>
          <w:rFonts w:asciiTheme="minorHAnsi" w:hAnsiTheme="minorHAnsi" w:cstheme="minorBidi"/>
          <w:b/>
        </w:rPr>
        <w:t xml:space="preserve"> </w:t>
      </w:r>
      <w:r w:rsidR="00087046" w:rsidRPr="00331B51">
        <w:rPr>
          <w:rFonts w:asciiTheme="minorHAnsi" w:hAnsiTheme="minorHAnsi" w:cstheme="minorBidi"/>
          <w:b/>
        </w:rPr>
        <w:t xml:space="preserve">after the rain </w:t>
      </w:r>
      <w:commentRangeStart w:id="67"/>
      <w:r w:rsidRPr="00331B51">
        <w:rPr>
          <w:rFonts w:asciiTheme="minorHAnsi" w:hAnsiTheme="minorHAnsi" w:cstheme="minorBidi"/>
          <w:b/>
        </w:rPr>
        <w:t xml:space="preserve">indicates a reduction </w:t>
      </w:r>
      <w:r w:rsidR="00087046" w:rsidRPr="00331B51">
        <w:rPr>
          <w:rFonts w:asciiTheme="minorHAnsi" w:hAnsiTheme="minorHAnsi" w:cstheme="minorBidi"/>
          <w:b/>
        </w:rPr>
        <w:t xml:space="preserve">of selective </w:t>
      </w:r>
      <w:r w:rsidR="00B43DBD" w:rsidRPr="00331B51">
        <w:rPr>
          <w:rFonts w:asciiTheme="minorHAnsi" w:hAnsiTheme="minorHAnsi" w:cstheme="minorBidi"/>
          <w:b/>
        </w:rPr>
        <w:t>pressure</w:t>
      </w:r>
      <w:r w:rsidR="00087046" w:rsidRPr="00331B51">
        <w:rPr>
          <w:rFonts w:asciiTheme="minorHAnsi" w:hAnsiTheme="minorHAnsi" w:cstheme="minorBidi"/>
          <w:b/>
        </w:rPr>
        <w:t>s</w:t>
      </w:r>
      <w:r w:rsidRPr="00331B51">
        <w:rPr>
          <w:rFonts w:asciiTheme="minorHAnsi" w:hAnsiTheme="minorHAnsi" w:cstheme="minorBidi"/>
          <w:b/>
        </w:rPr>
        <w:t xml:space="preserve"> </w:t>
      </w:r>
      <w:r w:rsidR="00087046" w:rsidRPr="00331B51">
        <w:rPr>
          <w:rFonts w:asciiTheme="minorHAnsi" w:hAnsiTheme="minorHAnsi" w:cstheme="minorBidi"/>
          <w:b/>
        </w:rPr>
        <w:t>associated with high-salt adaptation</w:t>
      </w:r>
      <w:commentRangeEnd w:id="67"/>
      <w:r w:rsidR="001520BA">
        <w:rPr>
          <w:rStyle w:val="CommentReference"/>
        </w:rPr>
        <w:commentReference w:id="67"/>
      </w:r>
      <w:commentRangeEnd w:id="65"/>
      <w:r w:rsidR="00D30384">
        <w:rPr>
          <w:rStyle w:val="CommentReference"/>
        </w:rPr>
        <w:commentReference w:id="65"/>
      </w:r>
    </w:p>
    <w:p w14:paraId="46143850" w14:textId="571CB9F5" w:rsidR="00853AC6" w:rsidRPr="00331B51" w:rsidRDefault="003A07A2" w:rsidP="00456013">
      <w:pPr>
        <w:rPr>
          <w:rFonts w:asciiTheme="minorHAnsi" w:hAnsiTheme="minorHAnsi" w:cstheme="minorBidi"/>
        </w:rPr>
      </w:pPr>
      <w:r w:rsidRPr="00331B51">
        <w:rPr>
          <w:rFonts w:asciiTheme="minorHAnsi" w:hAnsiTheme="minorHAnsi" w:cstheme="minorBidi"/>
        </w:rPr>
        <w:tab/>
      </w:r>
      <w:commentRangeStart w:id="68"/>
      <w:r w:rsidR="00087046" w:rsidRPr="00F00F6A">
        <w:rPr>
          <w:rFonts w:asciiTheme="minorHAnsi" w:hAnsiTheme="minorHAnsi" w:cstheme="minorBidi"/>
          <w:highlight w:val="cyan"/>
          <w:rPrChange w:id="69" w:author="Jocelyne DiRuggiero" w:date="2018-07-10T18:13:00Z">
            <w:rPr>
              <w:rFonts w:asciiTheme="minorHAnsi" w:hAnsiTheme="minorHAnsi" w:cstheme="minorBidi"/>
            </w:rPr>
          </w:rPrChange>
        </w:rPr>
        <w:t>To</w:t>
      </w:r>
      <w:r w:rsidR="005B69FA" w:rsidRPr="00F00F6A">
        <w:rPr>
          <w:rFonts w:asciiTheme="minorHAnsi" w:hAnsiTheme="minorHAnsi" w:cstheme="minorBidi"/>
          <w:highlight w:val="cyan"/>
          <w:rPrChange w:id="70" w:author="Jocelyne DiRuggiero" w:date="2018-07-10T18:13:00Z">
            <w:rPr>
              <w:rFonts w:asciiTheme="minorHAnsi" w:hAnsiTheme="minorHAnsi" w:cstheme="minorBidi"/>
            </w:rPr>
          </w:rPrChange>
        </w:rPr>
        <w:t xml:space="preserve"> investigate adaptations</w:t>
      </w:r>
      <w:r w:rsidR="005B69FA" w:rsidRPr="00331B51">
        <w:rPr>
          <w:rFonts w:asciiTheme="minorHAnsi" w:hAnsiTheme="minorHAnsi" w:cstheme="minorBidi"/>
        </w:rPr>
        <w:t xml:space="preserve"> of </w:t>
      </w:r>
      <w:r w:rsidR="00853AC6" w:rsidRPr="00331B51">
        <w:rPr>
          <w:rFonts w:asciiTheme="minorHAnsi" w:hAnsiTheme="minorHAnsi" w:cstheme="minorBidi"/>
        </w:rPr>
        <w:t xml:space="preserve">halite </w:t>
      </w:r>
      <w:r w:rsidR="005B69FA" w:rsidRPr="00331B51">
        <w:rPr>
          <w:rFonts w:asciiTheme="minorHAnsi" w:hAnsiTheme="minorHAnsi" w:cstheme="minorBidi"/>
        </w:rPr>
        <w:t>microbial communities to the rain</w:t>
      </w:r>
      <w:commentRangeEnd w:id="68"/>
      <w:r w:rsidR="001520BA">
        <w:rPr>
          <w:rStyle w:val="CommentReference"/>
        </w:rPr>
        <w:commentReference w:id="68"/>
      </w:r>
      <w:r w:rsidR="005B69FA" w:rsidRPr="00331B51">
        <w:rPr>
          <w:rFonts w:asciiTheme="minorHAnsi" w:hAnsiTheme="minorHAnsi" w:cstheme="minorBidi"/>
        </w:rPr>
        <w:t xml:space="preserve">, we </w:t>
      </w:r>
      <w:r w:rsidR="00853AC6" w:rsidRPr="00331B51">
        <w:rPr>
          <w:rFonts w:asciiTheme="minorHAnsi" w:hAnsiTheme="minorHAnsi" w:cstheme="minorBidi"/>
        </w:rPr>
        <w:t xml:space="preserve">constructed metagenomic assemblies of </w:t>
      </w:r>
      <w:r w:rsidR="005B69FA" w:rsidRPr="00331B51">
        <w:rPr>
          <w:rFonts w:asciiTheme="minorHAnsi" w:hAnsiTheme="minorHAnsi" w:cstheme="minorBidi"/>
        </w:rPr>
        <w:t xml:space="preserve">the </w:t>
      </w:r>
      <w:commentRangeStart w:id="71"/>
      <w:r w:rsidR="005B69FA" w:rsidRPr="00331B51">
        <w:rPr>
          <w:rFonts w:asciiTheme="minorHAnsi" w:hAnsiTheme="minorHAnsi" w:cstheme="minorBidi"/>
        </w:rPr>
        <w:t xml:space="preserve">individual replicates </w:t>
      </w:r>
      <w:commentRangeEnd w:id="71"/>
      <w:r w:rsidR="00145170">
        <w:rPr>
          <w:rStyle w:val="CommentReference"/>
        </w:rPr>
        <w:commentReference w:id="71"/>
      </w:r>
      <w:r w:rsidR="005B69FA" w:rsidRPr="00331B51">
        <w:rPr>
          <w:rFonts w:asciiTheme="minorHAnsi" w:hAnsiTheme="minorHAnsi" w:cstheme="minorBidi"/>
        </w:rPr>
        <w:t xml:space="preserve">from the time course study, and looked for broad </w:t>
      </w:r>
      <w:ins w:id="72" w:author="Jocelyne DiRuggiero" w:date="2018-07-10T17:11:00Z">
        <w:r w:rsidR="00D30384">
          <w:rPr>
            <w:rFonts w:asciiTheme="minorHAnsi" w:hAnsiTheme="minorHAnsi" w:cstheme="minorBidi"/>
          </w:rPr>
          <w:t xml:space="preserve">changes in </w:t>
        </w:r>
      </w:ins>
      <w:r w:rsidR="005B69FA" w:rsidRPr="00331B51">
        <w:rPr>
          <w:rFonts w:asciiTheme="minorHAnsi" w:hAnsiTheme="minorHAnsi" w:cstheme="minorBidi"/>
        </w:rPr>
        <w:t xml:space="preserve">proteome </w:t>
      </w:r>
      <w:del w:id="73" w:author="Jocelyne DiRuggiero" w:date="2018-07-10T17:11:00Z">
        <w:r w:rsidR="005B69FA" w:rsidRPr="00331B51" w:rsidDel="00D30384">
          <w:rPr>
            <w:rFonts w:asciiTheme="minorHAnsi" w:hAnsiTheme="minorHAnsi" w:cstheme="minorBidi"/>
          </w:rPr>
          <w:delText>adaptations</w:delText>
        </w:r>
      </w:del>
      <w:ins w:id="74" w:author="Jocelyne DiRuggiero" w:date="2018-07-10T17:11:00Z">
        <w:r w:rsidR="00D30384">
          <w:rPr>
            <w:rFonts w:asciiTheme="minorHAnsi" w:hAnsiTheme="minorHAnsi" w:cstheme="minorBidi"/>
          </w:rPr>
          <w:t>properties (?)</w:t>
        </w:r>
      </w:ins>
      <w:r w:rsidR="005B69FA" w:rsidRPr="00331B51">
        <w:rPr>
          <w:rFonts w:asciiTheme="minorHAnsi" w:hAnsiTheme="minorHAnsi" w:cstheme="minorBidi"/>
        </w:rPr>
        <w:t>.</w:t>
      </w:r>
      <w:r w:rsidR="00853AC6" w:rsidRPr="00331B51">
        <w:rPr>
          <w:rFonts w:asciiTheme="minorHAnsi" w:hAnsiTheme="minorHAnsi" w:cstheme="minorBidi"/>
        </w:rPr>
        <w:t xml:space="preserve"> </w:t>
      </w:r>
      <w:commentRangeStart w:id="75"/>
      <w:r w:rsidR="00853AC6" w:rsidRPr="00331B51">
        <w:rPr>
          <w:rFonts w:asciiTheme="minorHAnsi" w:hAnsiTheme="minorHAnsi" w:cstheme="minorBidi"/>
        </w:rPr>
        <w:t>In particular</w:t>
      </w:r>
      <w:r w:rsidR="005B69FA" w:rsidRPr="00331B51">
        <w:rPr>
          <w:rFonts w:asciiTheme="minorHAnsi" w:hAnsiTheme="minorHAnsi" w:cstheme="minorBidi"/>
        </w:rPr>
        <w:t xml:space="preserve">, </w:t>
      </w:r>
      <w:r w:rsidR="00853AC6" w:rsidRPr="00331B51">
        <w:rPr>
          <w:rFonts w:asciiTheme="minorHAnsi" w:hAnsiTheme="minorHAnsi" w:cstheme="minorBidi"/>
        </w:rPr>
        <w:t xml:space="preserve">we expected </w:t>
      </w:r>
      <w:r w:rsidR="005B69FA" w:rsidRPr="00331B51">
        <w:rPr>
          <w:rFonts w:asciiTheme="minorHAnsi" w:hAnsiTheme="minorHAnsi" w:cstheme="minorBidi"/>
        </w:rPr>
        <w:t>the s</w:t>
      </w:r>
      <w:r w:rsidR="00087046" w:rsidRPr="00331B51">
        <w:rPr>
          <w:rFonts w:asciiTheme="minorHAnsi" w:hAnsiTheme="minorHAnsi" w:cstheme="minorBidi"/>
        </w:rPr>
        <w:t xml:space="preserve">udden </w:t>
      </w:r>
      <w:r w:rsidR="005B69FA" w:rsidRPr="00331B51">
        <w:rPr>
          <w:rFonts w:asciiTheme="minorHAnsi" w:hAnsiTheme="minorHAnsi" w:cstheme="minorBidi"/>
        </w:rPr>
        <w:t xml:space="preserve">increase in </w:t>
      </w:r>
      <w:r w:rsidR="00087046" w:rsidRPr="00331B51">
        <w:rPr>
          <w:rFonts w:asciiTheme="minorHAnsi" w:hAnsiTheme="minorHAnsi" w:cstheme="minorBidi"/>
        </w:rPr>
        <w:t xml:space="preserve">water availability </w:t>
      </w:r>
      <w:r w:rsidR="00853AC6" w:rsidRPr="00331B51">
        <w:rPr>
          <w:rFonts w:asciiTheme="minorHAnsi" w:hAnsiTheme="minorHAnsi" w:cstheme="minorBidi"/>
        </w:rPr>
        <w:t xml:space="preserve">to </w:t>
      </w:r>
      <w:r w:rsidR="005B69FA" w:rsidRPr="00331B51">
        <w:rPr>
          <w:rFonts w:asciiTheme="minorHAnsi" w:hAnsiTheme="minorHAnsi" w:cstheme="minorBidi"/>
        </w:rPr>
        <w:t>affect</w:t>
      </w:r>
      <w:r w:rsidR="00853AC6" w:rsidRPr="00331B51">
        <w:rPr>
          <w:rFonts w:asciiTheme="minorHAnsi" w:hAnsiTheme="minorHAnsi" w:cstheme="minorBidi"/>
        </w:rPr>
        <w:t xml:space="preserve"> </w:t>
      </w:r>
      <w:r w:rsidR="005B69FA" w:rsidRPr="00331B51">
        <w:rPr>
          <w:rFonts w:asciiTheme="minorHAnsi" w:hAnsiTheme="minorHAnsi" w:cstheme="minorBidi"/>
        </w:rPr>
        <w:t>the salt</w:t>
      </w:r>
      <w:r w:rsidR="00853AC6" w:rsidRPr="00331B51">
        <w:rPr>
          <w:rFonts w:asciiTheme="minorHAnsi" w:hAnsiTheme="minorHAnsi" w:cstheme="minorBidi"/>
        </w:rPr>
        <w:t>-related</w:t>
      </w:r>
      <w:r w:rsidR="005B69FA" w:rsidRPr="00331B51">
        <w:rPr>
          <w:rFonts w:asciiTheme="minorHAnsi" w:hAnsiTheme="minorHAnsi" w:cstheme="minorBidi"/>
        </w:rPr>
        <w:t xml:space="preserve"> adaptations within this </w:t>
      </w:r>
      <w:r w:rsidR="00087046" w:rsidRPr="00331B51">
        <w:rPr>
          <w:rFonts w:asciiTheme="minorHAnsi" w:hAnsiTheme="minorHAnsi" w:cstheme="minorBidi"/>
        </w:rPr>
        <w:t xml:space="preserve">hyper-halophilic </w:t>
      </w:r>
      <w:r w:rsidR="005B69FA" w:rsidRPr="00331B51">
        <w:rPr>
          <w:rFonts w:asciiTheme="minorHAnsi" w:hAnsiTheme="minorHAnsi" w:cstheme="minorBidi"/>
        </w:rPr>
        <w:t>community</w:t>
      </w:r>
      <w:r w:rsidR="00EF02B5">
        <w:rPr>
          <w:rFonts w:asciiTheme="minorHAnsi" w:hAnsiTheme="minorHAnsi" w:cstheme="minorBidi"/>
        </w:rPr>
        <w:t>, as the water would temporarily reduce the salt concentrations</w:t>
      </w:r>
      <w:r w:rsidR="005B69FA" w:rsidRPr="00331B51">
        <w:rPr>
          <w:rFonts w:asciiTheme="minorHAnsi" w:hAnsiTheme="minorHAnsi" w:cstheme="minorBidi"/>
        </w:rPr>
        <w:t xml:space="preserve">. </w:t>
      </w:r>
      <w:commentRangeEnd w:id="75"/>
      <w:r w:rsidR="001520BA">
        <w:rPr>
          <w:rStyle w:val="CommentReference"/>
        </w:rPr>
        <w:commentReference w:id="75"/>
      </w:r>
    </w:p>
    <w:p w14:paraId="10B33C85" w14:textId="4C18898A" w:rsidR="0000045E" w:rsidRDefault="00EF02B5" w:rsidP="00456013">
      <w:pPr>
        <w:rPr>
          <w:rFonts w:asciiTheme="minorHAnsi" w:hAnsiTheme="minorHAnsi" w:cstheme="minorBidi"/>
        </w:rPr>
      </w:pPr>
      <w:r>
        <w:rPr>
          <w:rFonts w:asciiTheme="minorHAnsi" w:hAnsiTheme="minorHAnsi" w:cstheme="minorBidi"/>
        </w:rPr>
        <w:tab/>
      </w:r>
      <w:r w:rsidR="0000045E" w:rsidRPr="00331B51">
        <w:rPr>
          <w:rFonts w:asciiTheme="minorHAnsi" w:hAnsiTheme="minorHAnsi" w:cstheme="minorBidi"/>
        </w:rPr>
        <w:t xml:space="preserve">Then comparing the </w:t>
      </w:r>
      <w:r>
        <w:rPr>
          <w:rFonts w:asciiTheme="minorHAnsi" w:hAnsiTheme="minorHAnsi" w:cstheme="minorBidi"/>
        </w:rPr>
        <w:t>average isoelectric points (</w:t>
      </w:r>
      <w:proofErr w:type="spellStart"/>
      <w:r>
        <w:rPr>
          <w:rFonts w:asciiTheme="minorHAnsi" w:hAnsiTheme="minorHAnsi" w:cstheme="minorBidi"/>
        </w:rPr>
        <w:t>pI</w:t>
      </w:r>
      <w:proofErr w:type="spellEnd"/>
      <w:r>
        <w:rPr>
          <w:rFonts w:asciiTheme="minorHAnsi" w:hAnsiTheme="minorHAnsi" w:cstheme="minorBidi"/>
        </w:rPr>
        <w:t>)</w:t>
      </w:r>
      <w:r w:rsidR="0000045E" w:rsidRPr="00331B51">
        <w:rPr>
          <w:rFonts w:asciiTheme="minorHAnsi" w:hAnsiTheme="minorHAnsi" w:cstheme="minorBidi"/>
        </w:rPr>
        <w:t xml:space="preserve"> of the individual metagenomic assemblies,</w:t>
      </w:r>
      <w:r w:rsidR="005B69FA" w:rsidRPr="00331B51">
        <w:rPr>
          <w:rFonts w:asciiTheme="minorHAnsi" w:hAnsiTheme="minorHAnsi" w:cstheme="minorBidi"/>
        </w:rPr>
        <w:t xml:space="preserve"> </w:t>
      </w:r>
      <w:r w:rsidR="0000045E" w:rsidRPr="00331B51">
        <w:rPr>
          <w:rFonts w:asciiTheme="minorHAnsi" w:hAnsiTheme="minorHAnsi" w:cstheme="minorBidi"/>
        </w:rPr>
        <w:t xml:space="preserve">it was found that </w:t>
      </w:r>
      <w:r w:rsidR="005B69FA" w:rsidRPr="00331B51">
        <w:rPr>
          <w:rFonts w:asciiTheme="minorHAnsi" w:hAnsiTheme="minorHAnsi" w:cstheme="minorBidi"/>
        </w:rPr>
        <w:t>t</w:t>
      </w:r>
      <w:r w:rsidR="00CE75F6" w:rsidRPr="00331B51">
        <w:rPr>
          <w:rFonts w:asciiTheme="minorHAnsi" w:hAnsiTheme="minorHAnsi" w:cstheme="minorBidi"/>
        </w:rPr>
        <w:t xml:space="preserve">he </w:t>
      </w:r>
      <w:r w:rsidR="0000045E" w:rsidRPr="00331B51">
        <w:rPr>
          <w:rFonts w:asciiTheme="minorHAnsi" w:hAnsiTheme="minorHAnsi" w:cstheme="minorBidi"/>
        </w:rPr>
        <w:t xml:space="preserve">average </w:t>
      </w:r>
      <w:proofErr w:type="spellStart"/>
      <w:r w:rsidR="0000045E" w:rsidRPr="00331B51">
        <w:rPr>
          <w:rFonts w:asciiTheme="minorHAnsi" w:hAnsiTheme="minorHAnsi" w:cstheme="minorBidi"/>
        </w:rPr>
        <w:t>pI</w:t>
      </w:r>
      <w:proofErr w:type="spellEnd"/>
      <w:r w:rsidR="0000045E" w:rsidRPr="00331B51">
        <w:rPr>
          <w:rFonts w:asciiTheme="minorHAnsi" w:hAnsiTheme="minorHAnsi" w:cstheme="minorBidi"/>
        </w:rPr>
        <w:t xml:space="preserve"> </w:t>
      </w:r>
      <w:r w:rsidR="00CE75F6" w:rsidRPr="00331B51">
        <w:rPr>
          <w:rFonts w:asciiTheme="minorHAnsi" w:hAnsiTheme="minorHAnsi" w:cstheme="minorBidi"/>
        </w:rPr>
        <w:t xml:space="preserve">of the </w:t>
      </w:r>
      <w:commentRangeStart w:id="76"/>
      <w:r w:rsidR="00CE75F6" w:rsidRPr="00331B51">
        <w:rPr>
          <w:rFonts w:asciiTheme="minorHAnsi" w:hAnsiTheme="minorHAnsi" w:cstheme="minorBidi"/>
        </w:rPr>
        <w:t xml:space="preserve">community’s </w:t>
      </w:r>
      <w:proofErr w:type="spellStart"/>
      <w:r w:rsidR="00CE75F6" w:rsidRPr="00331B51">
        <w:rPr>
          <w:rFonts w:asciiTheme="minorHAnsi" w:hAnsiTheme="minorHAnsi" w:cstheme="minorBidi"/>
        </w:rPr>
        <w:t>metaproteome</w:t>
      </w:r>
      <w:proofErr w:type="spellEnd"/>
      <w:r w:rsidR="00CE75F6" w:rsidRPr="00331B51">
        <w:rPr>
          <w:rFonts w:asciiTheme="minorHAnsi" w:hAnsiTheme="minorHAnsi" w:cstheme="minorBidi"/>
        </w:rPr>
        <w:t xml:space="preserve"> </w:t>
      </w:r>
      <w:commentRangeEnd w:id="76"/>
      <w:r w:rsidR="00D30384">
        <w:rPr>
          <w:rStyle w:val="CommentReference"/>
        </w:rPr>
        <w:commentReference w:id="76"/>
      </w:r>
      <w:r w:rsidR="00CE75F6" w:rsidRPr="00331B51">
        <w:rPr>
          <w:rFonts w:asciiTheme="minorHAnsi" w:hAnsiTheme="minorHAnsi" w:cstheme="minorBidi"/>
        </w:rPr>
        <w:t xml:space="preserve">significantly increased </w:t>
      </w:r>
      <w:r w:rsidR="005B69FA" w:rsidRPr="00331B51">
        <w:rPr>
          <w:rFonts w:asciiTheme="minorHAnsi" w:hAnsiTheme="minorHAnsi" w:cstheme="minorBidi"/>
        </w:rPr>
        <w:t xml:space="preserve">after the rain, and then recovered to pre-rain levels in the </w:t>
      </w:r>
      <w:r w:rsidR="00E2051B" w:rsidRPr="00331B51">
        <w:rPr>
          <w:rFonts w:asciiTheme="minorHAnsi" w:hAnsiTheme="minorHAnsi" w:cstheme="minorBidi"/>
        </w:rPr>
        <w:t>the following</w:t>
      </w:r>
      <w:r w:rsidR="005B69FA" w:rsidRPr="00331B51">
        <w:rPr>
          <w:rFonts w:asciiTheme="minorHAnsi" w:hAnsiTheme="minorHAnsi" w:cstheme="minorBidi"/>
        </w:rPr>
        <w:t xml:space="preserve"> year</w:t>
      </w:r>
      <w:ins w:id="77" w:author="Jocelyne DiRuggiero" w:date="2018-07-10T17:16:00Z">
        <w:r w:rsidR="00D30384">
          <w:rPr>
            <w:rFonts w:asciiTheme="minorHAnsi" w:hAnsiTheme="minorHAnsi" w:cstheme="minorBidi"/>
          </w:rPr>
          <w:t xml:space="preserve"> (Fig?)</w:t>
        </w:r>
      </w:ins>
      <w:r w:rsidR="005B69FA" w:rsidRPr="00331B51">
        <w:rPr>
          <w:rFonts w:asciiTheme="minorHAnsi" w:hAnsiTheme="minorHAnsi" w:cstheme="minorBidi"/>
        </w:rPr>
        <w:t xml:space="preserve">. </w:t>
      </w:r>
      <w:r w:rsidR="00E2051B" w:rsidRPr="00331B51">
        <w:rPr>
          <w:rFonts w:asciiTheme="minorHAnsi" w:hAnsiTheme="minorHAnsi" w:cstheme="minorBidi"/>
        </w:rPr>
        <w:t xml:space="preserve">This major shift results from the </w:t>
      </w:r>
      <w:r w:rsidR="008A423E" w:rsidRPr="00331B51">
        <w:rPr>
          <w:rFonts w:asciiTheme="minorHAnsi" w:hAnsiTheme="minorHAnsi" w:cstheme="minorBidi"/>
        </w:rPr>
        <w:t xml:space="preserve">different </w:t>
      </w:r>
      <w:proofErr w:type="spellStart"/>
      <w:r w:rsidR="0000045E" w:rsidRPr="00331B51">
        <w:rPr>
          <w:rFonts w:asciiTheme="minorHAnsi" w:hAnsiTheme="minorHAnsi" w:cstheme="minorBidi"/>
        </w:rPr>
        <w:t>pI</w:t>
      </w:r>
      <w:proofErr w:type="spellEnd"/>
      <w:r w:rsidR="0000045E" w:rsidRPr="00331B51">
        <w:rPr>
          <w:rFonts w:asciiTheme="minorHAnsi" w:hAnsiTheme="minorHAnsi" w:cstheme="minorBidi"/>
        </w:rPr>
        <w:t xml:space="preserve"> </w:t>
      </w:r>
      <w:r w:rsidR="008A423E" w:rsidRPr="00331B51">
        <w:rPr>
          <w:rFonts w:asciiTheme="minorHAnsi" w:hAnsiTheme="minorHAnsi" w:cstheme="minorBidi"/>
        </w:rPr>
        <w:t xml:space="preserve">of the two major taxa </w:t>
      </w:r>
      <w:r w:rsidR="005B69FA" w:rsidRPr="00331B51">
        <w:rPr>
          <w:rFonts w:asciiTheme="minorHAnsi" w:hAnsiTheme="minorHAnsi" w:cstheme="minorBidi"/>
        </w:rPr>
        <w:t xml:space="preserve">that changed in abundance after the rain </w:t>
      </w:r>
      <w:r w:rsidR="008A423E" w:rsidRPr="00331B51">
        <w:rPr>
          <w:rFonts w:asciiTheme="minorHAnsi" w:hAnsiTheme="minorHAnsi" w:cstheme="minorBidi"/>
        </w:rPr>
        <w:t xml:space="preserve">– </w:t>
      </w:r>
      <w:proofErr w:type="spellStart"/>
      <w:r w:rsidR="008A423E" w:rsidRPr="00331B51">
        <w:rPr>
          <w:rFonts w:asciiTheme="minorHAnsi" w:hAnsiTheme="minorHAnsi" w:cstheme="minorBidi"/>
        </w:rPr>
        <w:t>Halobacteria</w:t>
      </w:r>
      <w:proofErr w:type="spellEnd"/>
      <w:r w:rsidR="008A423E" w:rsidRPr="00331B51">
        <w:rPr>
          <w:rFonts w:asciiTheme="minorHAnsi" w:hAnsiTheme="minorHAnsi" w:cstheme="minorBidi"/>
        </w:rPr>
        <w:t xml:space="preserve"> and </w:t>
      </w:r>
      <w:proofErr w:type="spellStart"/>
      <w:r w:rsidR="008A423E" w:rsidRPr="00331B51">
        <w:rPr>
          <w:rFonts w:asciiTheme="minorHAnsi" w:hAnsiTheme="minorHAnsi" w:cstheme="minorBidi"/>
        </w:rPr>
        <w:t>Bacteroidetes</w:t>
      </w:r>
      <w:proofErr w:type="spellEnd"/>
      <w:r w:rsidR="008A423E" w:rsidRPr="00331B51">
        <w:rPr>
          <w:rFonts w:asciiTheme="minorHAnsi" w:hAnsiTheme="minorHAnsi" w:cstheme="minorBidi"/>
        </w:rPr>
        <w:t xml:space="preserve">. </w:t>
      </w:r>
      <w:commentRangeStart w:id="78"/>
      <w:r w:rsidR="008A423E" w:rsidRPr="00331B51">
        <w:rPr>
          <w:rFonts w:asciiTheme="minorHAnsi" w:hAnsiTheme="minorHAnsi" w:cstheme="minorBidi"/>
        </w:rPr>
        <w:t xml:space="preserve">Looking at the </w:t>
      </w:r>
      <w:proofErr w:type="spellStart"/>
      <w:r w:rsidR="0000045E" w:rsidRPr="00331B51">
        <w:rPr>
          <w:rFonts w:asciiTheme="minorHAnsi" w:hAnsiTheme="minorHAnsi" w:cstheme="minorBidi"/>
        </w:rPr>
        <w:t>pI</w:t>
      </w:r>
      <w:proofErr w:type="spellEnd"/>
      <w:r w:rsidR="0000045E" w:rsidRPr="00331B51">
        <w:rPr>
          <w:rFonts w:asciiTheme="minorHAnsi" w:hAnsiTheme="minorHAnsi" w:cstheme="minorBidi"/>
        </w:rPr>
        <w:t xml:space="preserve"> </w:t>
      </w:r>
      <w:r w:rsidR="008A423E" w:rsidRPr="00331B51">
        <w:rPr>
          <w:rFonts w:asciiTheme="minorHAnsi" w:hAnsiTheme="minorHAnsi" w:cstheme="minorBidi"/>
        </w:rPr>
        <w:t xml:space="preserve">of genes </w:t>
      </w:r>
      <w:commentRangeEnd w:id="78"/>
      <w:r w:rsidR="001520BA">
        <w:rPr>
          <w:rStyle w:val="CommentReference"/>
        </w:rPr>
        <w:commentReference w:id="78"/>
      </w:r>
      <w:r w:rsidR="008A423E" w:rsidRPr="00331B51">
        <w:rPr>
          <w:rFonts w:asciiTheme="minorHAnsi" w:hAnsiTheme="minorHAnsi" w:cstheme="minorBidi"/>
        </w:rPr>
        <w:t xml:space="preserve">encoded on contigs </w:t>
      </w:r>
      <w:r w:rsidR="008A423E" w:rsidRPr="00331B51">
        <w:rPr>
          <w:rFonts w:asciiTheme="minorHAnsi" w:hAnsiTheme="minorHAnsi" w:cstheme="minorBidi"/>
        </w:rPr>
        <w:lastRenderedPageBreak/>
        <w:t xml:space="preserve">classified as these two taxa reveals that </w:t>
      </w:r>
      <w:proofErr w:type="spellStart"/>
      <w:r w:rsidR="008A423E" w:rsidRPr="00331B51">
        <w:rPr>
          <w:rFonts w:asciiTheme="minorHAnsi" w:hAnsiTheme="minorHAnsi" w:cstheme="minorBidi"/>
        </w:rPr>
        <w:t>Halobacteria</w:t>
      </w:r>
      <w:proofErr w:type="spellEnd"/>
      <w:r w:rsidR="008A423E" w:rsidRPr="00331B51">
        <w:rPr>
          <w:rFonts w:asciiTheme="minorHAnsi" w:hAnsiTheme="minorHAnsi" w:cstheme="minorBidi"/>
        </w:rPr>
        <w:t xml:space="preserve"> have a </w:t>
      </w:r>
      <w:del w:id="79" w:author="Jocelyne DiRuggiero" w:date="2018-07-10T17:15:00Z">
        <w:r w:rsidR="008A423E" w:rsidRPr="00331B51" w:rsidDel="00D30384">
          <w:rPr>
            <w:rFonts w:asciiTheme="minorHAnsi" w:hAnsiTheme="minorHAnsi" w:cstheme="minorBidi"/>
          </w:rPr>
          <w:delText xml:space="preserve">much </w:delText>
        </w:r>
      </w:del>
      <w:r w:rsidR="008A423E" w:rsidRPr="00331B51">
        <w:rPr>
          <w:rFonts w:asciiTheme="minorHAnsi" w:hAnsiTheme="minorHAnsi" w:cstheme="minorBidi"/>
        </w:rPr>
        <w:t xml:space="preserve">lower average </w:t>
      </w:r>
      <w:proofErr w:type="spellStart"/>
      <w:r>
        <w:rPr>
          <w:rFonts w:asciiTheme="minorHAnsi" w:hAnsiTheme="minorHAnsi" w:cstheme="minorBidi"/>
        </w:rPr>
        <w:t>pI</w:t>
      </w:r>
      <w:proofErr w:type="spellEnd"/>
      <w:r w:rsidR="008A423E" w:rsidRPr="00331B51">
        <w:rPr>
          <w:rFonts w:asciiTheme="minorHAnsi" w:hAnsiTheme="minorHAnsi" w:cstheme="minorBidi"/>
        </w:rPr>
        <w:t xml:space="preserve"> of their proteomes (</w:t>
      </w:r>
      <w:r w:rsidR="00087046" w:rsidRPr="00331B51">
        <w:rPr>
          <w:rFonts w:asciiTheme="minorHAnsi" w:hAnsiTheme="minorHAnsi" w:cstheme="minorBidi"/>
        </w:rPr>
        <w:t>5.04</w:t>
      </w:r>
      <w:r w:rsidR="008A423E" w:rsidRPr="00331B51">
        <w:rPr>
          <w:rFonts w:asciiTheme="minorHAnsi" w:hAnsiTheme="minorHAnsi" w:cstheme="minorBidi"/>
        </w:rPr>
        <w:t>)</w:t>
      </w:r>
      <w:r w:rsidR="00087046" w:rsidRPr="00331B51">
        <w:rPr>
          <w:rFonts w:asciiTheme="minorHAnsi" w:hAnsiTheme="minorHAnsi" w:cstheme="minorBidi"/>
        </w:rPr>
        <w:t xml:space="preserve"> compared to </w:t>
      </w:r>
      <w:proofErr w:type="spellStart"/>
      <w:r w:rsidR="00087046" w:rsidRPr="00331B51">
        <w:rPr>
          <w:rFonts w:asciiTheme="minorHAnsi" w:hAnsiTheme="minorHAnsi" w:cstheme="minorBidi"/>
        </w:rPr>
        <w:t>Bacteroidetes</w:t>
      </w:r>
      <w:proofErr w:type="spellEnd"/>
      <w:r w:rsidR="00087046" w:rsidRPr="00331B51">
        <w:rPr>
          <w:rFonts w:asciiTheme="minorHAnsi" w:hAnsiTheme="minorHAnsi" w:cstheme="minorBidi"/>
        </w:rPr>
        <w:t xml:space="preserve"> (5.80)</w:t>
      </w:r>
      <w:ins w:id="80" w:author="Jocelyne DiRuggiero" w:date="2018-07-10T17:16:00Z">
        <w:r w:rsidR="00D30384">
          <w:rPr>
            <w:rFonts w:asciiTheme="minorHAnsi" w:hAnsiTheme="minorHAnsi" w:cstheme="minorBidi"/>
          </w:rPr>
          <w:t xml:space="preserve"> </w:t>
        </w:r>
      </w:ins>
      <w:ins w:id="81" w:author="Jocelyne DiRuggiero" w:date="2018-07-10T17:17:00Z">
        <w:r w:rsidR="00D30384">
          <w:rPr>
            <w:rFonts w:asciiTheme="minorHAnsi" w:hAnsiTheme="minorHAnsi" w:cstheme="minorBidi"/>
          </w:rPr>
          <w:t>(Fig?)</w:t>
        </w:r>
      </w:ins>
      <w:r w:rsidR="00087046" w:rsidRPr="00331B51">
        <w:rPr>
          <w:rFonts w:asciiTheme="minorHAnsi" w:hAnsiTheme="minorHAnsi" w:cstheme="minorBidi"/>
        </w:rPr>
        <w:t>.</w:t>
      </w:r>
      <w:r w:rsidR="005B69FA" w:rsidRPr="00331B51">
        <w:rPr>
          <w:rFonts w:asciiTheme="minorHAnsi" w:hAnsiTheme="minorHAnsi" w:cstheme="minorBidi"/>
        </w:rPr>
        <w:t xml:space="preserve"> </w:t>
      </w:r>
      <w:r>
        <w:rPr>
          <w:rFonts w:asciiTheme="minorHAnsi" w:hAnsiTheme="minorHAnsi" w:cstheme="minorBidi"/>
        </w:rPr>
        <w:t>In</w:t>
      </w:r>
      <w:r w:rsidR="0000045E" w:rsidRPr="00331B51">
        <w:rPr>
          <w:rFonts w:asciiTheme="minorHAnsi" w:hAnsiTheme="minorHAnsi" w:cstheme="minorBidi"/>
        </w:rPr>
        <w:t xml:space="preserve"> the functional</w:t>
      </w:r>
      <w:r>
        <w:rPr>
          <w:rFonts w:asciiTheme="minorHAnsi" w:hAnsiTheme="minorHAnsi" w:cstheme="minorBidi"/>
        </w:rPr>
        <w:t xml:space="preserve"> annotations of the metagenomes</w:t>
      </w:r>
      <w:r w:rsidR="0000045E" w:rsidRPr="00331B51">
        <w:rPr>
          <w:rFonts w:asciiTheme="minorHAnsi" w:hAnsiTheme="minorHAnsi" w:cstheme="minorBidi"/>
        </w:rPr>
        <w:t xml:space="preserve"> we also found that t</w:t>
      </w:r>
      <w:r w:rsidR="00E2051B" w:rsidRPr="00331B51">
        <w:rPr>
          <w:rFonts w:asciiTheme="minorHAnsi" w:hAnsiTheme="minorHAnsi" w:cstheme="minorBidi"/>
        </w:rPr>
        <w:t xml:space="preserve">he </w:t>
      </w:r>
      <w:commentRangeStart w:id="82"/>
      <w:r w:rsidR="00E2051B" w:rsidRPr="00331B51">
        <w:rPr>
          <w:rFonts w:asciiTheme="minorHAnsi" w:hAnsiTheme="minorHAnsi" w:cstheme="minorBidi"/>
        </w:rPr>
        <w:t xml:space="preserve">average total potassium uptake potential </w:t>
      </w:r>
      <w:commentRangeEnd w:id="82"/>
      <w:r w:rsidR="0025788D">
        <w:rPr>
          <w:rStyle w:val="CommentReference"/>
        </w:rPr>
        <w:commentReference w:id="82"/>
      </w:r>
      <w:r w:rsidR="00E2051B" w:rsidRPr="00331B51">
        <w:rPr>
          <w:rFonts w:asciiTheme="minorHAnsi" w:hAnsiTheme="minorHAnsi" w:cstheme="minorBidi"/>
        </w:rPr>
        <w:t>of the community (</w:t>
      </w:r>
      <w:r w:rsidR="0000045E" w:rsidRPr="00331B51">
        <w:rPr>
          <w:rFonts w:asciiTheme="minorHAnsi" w:hAnsiTheme="minorHAnsi" w:cstheme="minorBidi"/>
        </w:rPr>
        <w:t xml:space="preserve">measured from total </w:t>
      </w:r>
      <w:proofErr w:type="spellStart"/>
      <w:r w:rsidR="0000045E" w:rsidRPr="00331B51">
        <w:rPr>
          <w:rFonts w:asciiTheme="minorHAnsi" w:hAnsiTheme="minorHAnsi" w:cstheme="minorBidi"/>
        </w:rPr>
        <w:t>Trk</w:t>
      </w:r>
      <w:proofErr w:type="spellEnd"/>
      <w:r w:rsidR="0000045E" w:rsidRPr="00331B51">
        <w:rPr>
          <w:rFonts w:asciiTheme="minorHAnsi" w:hAnsiTheme="minorHAnsi" w:cstheme="minorBidi"/>
        </w:rPr>
        <w:t xml:space="preserve"> protein abundance</w:t>
      </w:r>
      <w:r w:rsidR="00E2051B" w:rsidRPr="00331B51">
        <w:rPr>
          <w:rFonts w:asciiTheme="minorHAnsi" w:hAnsiTheme="minorHAnsi" w:cstheme="minorBidi"/>
        </w:rPr>
        <w:t>) significantly decreased after the rain, and then recovered to pre-rain levels in the following year</w:t>
      </w:r>
      <w:ins w:id="83" w:author="Jocelyne DiRuggiero" w:date="2018-07-10T17:17:00Z">
        <w:r w:rsidR="00D30384">
          <w:rPr>
            <w:rFonts w:asciiTheme="minorHAnsi" w:hAnsiTheme="minorHAnsi" w:cstheme="minorBidi"/>
          </w:rPr>
          <w:t xml:space="preserve"> (Fig?)</w:t>
        </w:r>
      </w:ins>
      <w:r w:rsidR="00E2051B" w:rsidRPr="00331B51">
        <w:rPr>
          <w:rFonts w:asciiTheme="minorHAnsi" w:hAnsiTheme="minorHAnsi" w:cstheme="minorBidi"/>
        </w:rPr>
        <w:t>.</w:t>
      </w:r>
      <w:r w:rsidR="00C07E28" w:rsidRPr="00331B51">
        <w:rPr>
          <w:rFonts w:asciiTheme="minorHAnsi" w:hAnsiTheme="minorHAnsi" w:cstheme="minorBidi"/>
        </w:rPr>
        <w:t xml:space="preserve"> </w:t>
      </w:r>
      <w:commentRangeStart w:id="84"/>
      <w:r w:rsidR="0000045E" w:rsidRPr="00331B51">
        <w:rPr>
          <w:rFonts w:asciiTheme="minorHAnsi" w:hAnsiTheme="minorHAnsi" w:cstheme="minorBidi"/>
        </w:rPr>
        <w:t xml:space="preserve">Together, these results indicate an overall reduced selective pressure coming from high external salt </w:t>
      </w:r>
      <w:r w:rsidR="00C07E28" w:rsidRPr="00331B51">
        <w:rPr>
          <w:rFonts w:asciiTheme="minorHAnsi" w:hAnsiTheme="minorHAnsi" w:cstheme="minorBidi"/>
        </w:rPr>
        <w:t xml:space="preserve">concentrations. This likely resulted </w:t>
      </w:r>
      <w:r w:rsidR="0000045E" w:rsidRPr="00331B51">
        <w:rPr>
          <w:rFonts w:asciiTheme="minorHAnsi" w:hAnsiTheme="minorHAnsi" w:cstheme="minorBidi"/>
        </w:rPr>
        <w:t xml:space="preserve">from a temporary decrease in salt concentrations </w:t>
      </w:r>
      <w:r w:rsidR="00C07E28" w:rsidRPr="00331B51">
        <w:rPr>
          <w:rFonts w:asciiTheme="minorHAnsi" w:hAnsiTheme="minorHAnsi" w:cstheme="minorBidi"/>
        </w:rPr>
        <w:t xml:space="preserve">during </w:t>
      </w:r>
      <w:r w:rsidR="0000045E" w:rsidRPr="00331B51">
        <w:rPr>
          <w:rFonts w:asciiTheme="minorHAnsi" w:hAnsiTheme="minorHAnsi" w:cstheme="minorBidi"/>
        </w:rPr>
        <w:t>the rain</w:t>
      </w:r>
      <w:r w:rsidR="00C07E28" w:rsidRPr="00331B51">
        <w:rPr>
          <w:rFonts w:asciiTheme="minorHAnsi" w:hAnsiTheme="minorHAnsi" w:cstheme="minorBidi"/>
        </w:rPr>
        <w:t>s</w:t>
      </w:r>
      <w:r w:rsidR="0000045E" w:rsidRPr="00331B51">
        <w:rPr>
          <w:rFonts w:asciiTheme="minorHAnsi" w:hAnsiTheme="minorHAnsi" w:cstheme="minorBidi"/>
        </w:rPr>
        <w:t>.</w:t>
      </w:r>
      <w:commentRangeEnd w:id="84"/>
      <w:r w:rsidR="007266C9">
        <w:rPr>
          <w:rStyle w:val="CommentReference"/>
        </w:rPr>
        <w:commentReference w:id="84"/>
      </w:r>
    </w:p>
    <w:p w14:paraId="778212E3" w14:textId="1A9EE223" w:rsidR="00E65F13" w:rsidRDefault="00EF02B5" w:rsidP="00456013">
      <w:pPr>
        <w:rPr>
          <w:rFonts w:asciiTheme="minorHAnsi" w:hAnsiTheme="minorHAnsi" w:cstheme="minorBidi"/>
        </w:rPr>
      </w:pPr>
      <w:r w:rsidRPr="00331B51">
        <w:rPr>
          <w:rFonts w:asciiTheme="minorHAnsi" w:hAnsiTheme="minorHAnsi" w:cstheme="minorBidi"/>
        </w:rPr>
        <w:tab/>
      </w:r>
      <w:r w:rsidR="00C07E28" w:rsidRPr="00331B51">
        <w:rPr>
          <w:rFonts w:asciiTheme="minorHAnsi" w:hAnsiTheme="minorHAnsi" w:cstheme="minorBidi"/>
        </w:rPr>
        <w:t xml:space="preserve">These </w:t>
      </w:r>
      <w:del w:id="85" w:author="Jocelyne DiRuggiero" w:date="2018-07-10T17:06:00Z">
        <w:r w:rsidR="00C07E28" w:rsidRPr="00331B51" w:rsidDel="007266C9">
          <w:rPr>
            <w:rFonts w:asciiTheme="minorHAnsi" w:hAnsiTheme="minorHAnsi" w:cstheme="minorBidi"/>
          </w:rPr>
          <w:delText xml:space="preserve">adaptations </w:delText>
        </w:r>
      </w:del>
      <w:ins w:id="86" w:author="Jocelyne DiRuggiero" w:date="2018-07-10T17:06:00Z">
        <w:r w:rsidR="007266C9">
          <w:rPr>
            <w:rFonts w:asciiTheme="minorHAnsi" w:hAnsiTheme="minorHAnsi" w:cstheme="minorBidi"/>
          </w:rPr>
          <w:t>changes</w:t>
        </w:r>
        <w:r w:rsidR="007266C9" w:rsidRPr="00331B51">
          <w:rPr>
            <w:rFonts w:asciiTheme="minorHAnsi" w:hAnsiTheme="minorHAnsi" w:cstheme="minorBidi"/>
          </w:rPr>
          <w:t xml:space="preserve"> </w:t>
        </w:r>
      </w:ins>
      <w:r w:rsidR="00C07E28" w:rsidRPr="00331B51">
        <w:rPr>
          <w:rFonts w:asciiTheme="minorHAnsi" w:hAnsiTheme="minorHAnsi" w:cstheme="minorBidi"/>
        </w:rPr>
        <w:t xml:space="preserve">were also observed within </w:t>
      </w:r>
      <w:r w:rsidR="00087046" w:rsidRPr="00331B51">
        <w:rPr>
          <w:rFonts w:asciiTheme="minorHAnsi" w:hAnsiTheme="minorHAnsi" w:cstheme="minorBidi"/>
        </w:rPr>
        <w:t xml:space="preserve">the </w:t>
      </w:r>
      <w:r w:rsidR="00C07E28" w:rsidRPr="00331B51">
        <w:rPr>
          <w:rFonts w:asciiTheme="minorHAnsi" w:hAnsiTheme="minorHAnsi" w:cstheme="minorBidi"/>
        </w:rPr>
        <w:t xml:space="preserve">highly heterogeneous </w:t>
      </w:r>
      <w:proofErr w:type="spellStart"/>
      <w:r w:rsidR="00C07E28" w:rsidRPr="003923DB">
        <w:rPr>
          <w:rFonts w:asciiTheme="minorHAnsi" w:hAnsiTheme="minorHAnsi" w:cstheme="minorBidi"/>
          <w:i/>
          <w:rPrChange w:id="87" w:author="Jocelyne DiRuggiero" w:date="2018-07-10T17:33:00Z">
            <w:rPr>
              <w:rFonts w:asciiTheme="minorHAnsi" w:hAnsiTheme="minorHAnsi" w:cstheme="minorBidi"/>
            </w:rPr>
          </w:rPrChange>
        </w:rPr>
        <w:t>Halobacteria</w:t>
      </w:r>
      <w:proofErr w:type="spellEnd"/>
      <w:r w:rsidR="00C07E28" w:rsidRPr="00331B51">
        <w:rPr>
          <w:rFonts w:asciiTheme="minorHAnsi" w:hAnsiTheme="minorHAnsi" w:cstheme="minorBidi"/>
        </w:rPr>
        <w:t xml:space="preserve"> </w:t>
      </w:r>
      <w:r>
        <w:rPr>
          <w:rFonts w:asciiTheme="minorHAnsi" w:hAnsiTheme="minorHAnsi" w:cstheme="minorBidi"/>
        </w:rPr>
        <w:t xml:space="preserve">phylum members </w:t>
      </w:r>
      <w:r w:rsidR="00C07E28" w:rsidRPr="00331B51">
        <w:rPr>
          <w:rFonts w:asciiTheme="minorHAnsi" w:hAnsiTheme="minorHAnsi" w:cstheme="minorBidi"/>
        </w:rPr>
        <w:t xml:space="preserve">found in the halites. Inspection of the average </w:t>
      </w:r>
      <w:proofErr w:type="spellStart"/>
      <w:r w:rsidR="00C07E28" w:rsidRPr="00331B51">
        <w:rPr>
          <w:rFonts w:asciiTheme="minorHAnsi" w:hAnsiTheme="minorHAnsi" w:cstheme="minorBidi"/>
        </w:rPr>
        <w:t>pI</w:t>
      </w:r>
      <w:proofErr w:type="spellEnd"/>
      <w:r w:rsidR="00C07E28" w:rsidRPr="00331B51">
        <w:rPr>
          <w:rFonts w:asciiTheme="minorHAnsi" w:hAnsiTheme="minorHAnsi" w:cstheme="minorBidi"/>
        </w:rPr>
        <w:t xml:space="preserve"> of genes encoded on </w:t>
      </w:r>
      <w:proofErr w:type="spellStart"/>
      <w:r w:rsidR="00C07E28" w:rsidRPr="00331B51">
        <w:rPr>
          <w:rFonts w:asciiTheme="minorHAnsi" w:hAnsiTheme="minorHAnsi" w:cstheme="minorBidi"/>
        </w:rPr>
        <w:t>Halobacteria</w:t>
      </w:r>
      <w:proofErr w:type="spellEnd"/>
      <w:r w:rsidR="00C07E28" w:rsidRPr="00331B51">
        <w:rPr>
          <w:rFonts w:asciiTheme="minorHAnsi" w:hAnsiTheme="minorHAnsi" w:cstheme="minorBidi"/>
        </w:rPr>
        <w:t xml:space="preserve"> contigs reveals that even within </w:t>
      </w:r>
      <w:r>
        <w:rPr>
          <w:rFonts w:asciiTheme="minorHAnsi" w:hAnsiTheme="minorHAnsi" w:cstheme="minorBidi"/>
        </w:rPr>
        <w:t xml:space="preserve">just </w:t>
      </w:r>
      <w:r w:rsidR="00C07E28" w:rsidRPr="00331B51">
        <w:rPr>
          <w:rFonts w:asciiTheme="minorHAnsi" w:hAnsiTheme="minorHAnsi" w:cstheme="minorBidi"/>
        </w:rPr>
        <w:t xml:space="preserve">this taxa, </w:t>
      </w:r>
      <w:r w:rsidR="00087046" w:rsidRPr="00331B51">
        <w:rPr>
          <w:rFonts w:asciiTheme="minorHAnsi" w:hAnsiTheme="minorHAnsi" w:cstheme="minorBidi"/>
        </w:rPr>
        <w:t>the average protein</w:t>
      </w:r>
      <w:r w:rsidR="00C07E28" w:rsidRPr="00331B51">
        <w:rPr>
          <w:rFonts w:asciiTheme="minorHAnsi" w:hAnsiTheme="minorHAnsi" w:cstheme="minorBidi"/>
        </w:rPr>
        <w:t xml:space="preserve"> </w:t>
      </w:r>
      <w:proofErr w:type="spellStart"/>
      <w:r w:rsidR="00C07E28" w:rsidRPr="00331B51">
        <w:rPr>
          <w:rFonts w:asciiTheme="minorHAnsi" w:hAnsiTheme="minorHAnsi" w:cstheme="minorBidi"/>
        </w:rPr>
        <w:t>pI</w:t>
      </w:r>
      <w:proofErr w:type="spellEnd"/>
      <w:r w:rsidR="00C07E28" w:rsidRPr="00331B51">
        <w:rPr>
          <w:rFonts w:asciiTheme="minorHAnsi" w:hAnsiTheme="minorHAnsi" w:cstheme="minorBidi"/>
        </w:rPr>
        <w:t xml:space="preserve"> increased after the rain. Conversely, the </w:t>
      </w:r>
      <w:r w:rsidR="00087046" w:rsidRPr="00331B51">
        <w:rPr>
          <w:rFonts w:asciiTheme="minorHAnsi" w:hAnsiTheme="minorHAnsi" w:cstheme="minorBidi"/>
        </w:rPr>
        <w:t xml:space="preserve">overall potassium uptake potential </w:t>
      </w:r>
      <w:r w:rsidR="00C07E28" w:rsidRPr="00331B51">
        <w:rPr>
          <w:rFonts w:asciiTheme="minorHAnsi" w:hAnsiTheme="minorHAnsi" w:cstheme="minorBidi"/>
        </w:rPr>
        <w:t xml:space="preserve">encoded on </w:t>
      </w:r>
      <w:proofErr w:type="spellStart"/>
      <w:r w:rsidR="00C07E28" w:rsidRPr="00331B51">
        <w:rPr>
          <w:rFonts w:asciiTheme="minorHAnsi" w:hAnsiTheme="minorHAnsi" w:cstheme="minorBidi"/>
        </w:rPr>
        <w:t>Halobacteria</w:t>
      </w:r>
      <w:proofErr w:type="spellEnd"/>
      <w:r w:rsidR="00C07E28" w:rsidRPr="00331B51">
        <w:rPr>
          <w:rFonts w:asciiTheme="minorHAnsi" w:hAnsiTheme="minorHAnsi" w:cstheme="minorBidi"/>
        </w:rPr>
        <w:t xml:space="preserve"> contigs decreased, </w:t>
      </w:r>
      <w:commentRangeStart w:id="88"/>
      <w:r w:rsidR="00C07E28" w:rsidRPr="00331B51">
        <w:rPr>
          <w:rFonts w:asciiTheme="minorHAnsi" w:hAnsiTheme="minorHAnsi" w:cstheme="minorBidi"/>
        </w:rPr>
        <w:t xml:space="preserve">indicating a selection for </w:t>
      </w:r>
      <w:proofErr w:type="spellStart"/>
      <w:r w:rsidR="00C07E28" w:rsidRPr="00331B51">
        <w:rPr>
          <w:rFonts w:asciiTheme="minorHAnsi" w:hAnsiTheme="minorHAnsi" w:cstheme="minorBidi"/>
        </w:rPr>
        <w:t>Halobacteria</w:t>
      </w:r>
      <w:proofErr w:type="spellEnd"/>
      <w:r w:rsidR="00C07E28" w:rsidRPr="00331B51">
        <w:rPr>
          <w:rFonts w:asciiTheme="minorHAnsi" w:hAnsiTheme="minorHAnsi" w:cstheme="minorBidi"/>
        </w:rPr>
        <w:t xml:space="preserve"> that were adapted to survive at lower salt concentrations</w:t>
      </w:r>
      <w:r w:rsidR="00087046" w:rsidRPr="00331B51">
        <w:rPr>
          <w:rFonts w:asciiTheme="minorHAnsi" w:hAnsiTheme="minorHAnsi" w:cstheme="minorBidi"/>
        </w:rPr>
        <w:t>.</w:t>
      </w:r>
      <w:commentRangeEnd w:id="88"/>
      <w:r w:rsidR="00D30384">
        <w:rPr>
          <w:rStyle w:val="CommentReference"/>
        </w:rPr>
        <w:commentReference w:id="88"/>
      </w:r>
      <w:r w:rsidR="00C07E28" w:rsidRPr="00331B51">
        <w:rPr>
          <w:rFonts w:asciiTheme="minorHAnsi" w:hAnsiTheme="minorHAnsi" w:cstheme="minorBidi"/>
        </w:rPr>
        <w:t xml:space="preserve"> Interestingly, this adaptation within </w:t>
      </w:r>
      <w:proofErr w:type="spellStart"/>
      <w:r>
        <w:rPr>
          <w:rFonts w:asciiTheme="minorHAnsi" w:hAnsiTheme="minorHAnsi" w:cstheme="minorBidi"/>
        </w:rPr>
        <w:t>Halobacteria</w:t>
      </w:r>
      <w:proofErr w:type="spellEnd"/>
      <w:r>
        <w:rPr>
          <w:rFonts w:asciiTheme="minorHAnsi" w:hAnsiTheme="minorHAnsi" w:cstheme="minorBidi"/>
        </w:rPr>
        <w:t xml:space="preserve"> </w:t>
      </w:r>
      <w:r w:rsidR="00C07E28" w:rsidRPr="00331B51">
        <w:rPr>
          <w:rFonts w:asciiTheme="minorHAnsi" w:hAnsiTheme="minorHAnsi" w:cstheme="minorBidi"/>
        </w:rPr>
        <w:t xml:space="preserve">persisted in the following year, </w:t>
      </w:r>
      <w:r>
        <w:rPr>
          <w:rFonts w:asciiTheme="minorHAnsi" w:hAnsiTheme="minorHAnsi" w:cstheme="minorBidi"/>
        </w:rPr>
        <w:t xml:space="preserve">and </w:t>
      </w:r>
      <w:r w:rsidR="00C07E28" w:rsidRPr="00331B51">
        <w:rPr>
          <w:rFonts w:asciiTheme="minorHAnsi" w:hAnsiTheme="minorHAnsi" w:cstheme="minorBidi"/>
        </w:rPr>
        <w:t xml:space="preserve">the average proteome </w:t>
      </w:r>
      <w:proofErr w:type="spellStart"/>
      <w:r w:rsidR="00C07E28" w:rsidRPr="00331B51">
        <w:rPr>
          <w:rFonts w:asciiTheme="minorHAnsi" w:hAnsiTheme="minorHAnsi" w:cstheme="minorBidi"/>
        </w:rPr>
        <w:t>pI</w:t>
      </w:r>
      <w:proofErr w:type="spellEnd"/>
      <w:r w:rsidR="00C07E28" w:rsidRPr="00331B51">
        <w:rPr>
          <w:rFonts w:asciiTheme="minorHAnsi" w:hAnsiTheme="minorHAnsi" w:cstheme="minorBidi"/>
        </w:rPr>
        <w:t xml:space="preserve"> and potassium uptake potential never recovere</w:t>
      </w:r>
      <w:r>
        <w:rPr>
          <w:rFonts w:asciiTheme="minorHAnsi" w:hAnsiTheme="minorHAnsi" w:cstheme="minorBidi"/>
        </w:rPr>
        <w:t xml:space="preserve">d fully to the pre-rain levels as they did in the total </w:t>
      </w:r>
      <w:proofErr w:type="spellStart"/>
      <w:r>
        <w:rPr>
          <w:rFonts w:asciiTheme="minorHAnsi" w:hAnsiTheme="minorHAnsi" w:cstheme="minorBidi"/>
        </w:rPr>
        <w:t>metaproteome</w:t>
      </w:r>
      <w:proofErr w:type="spellEnd"/>
      <w:r>
        <w:rPr>
          <w:rFonts w:asciiTheme="minorHAnsi" w:hAnsiTheme="minorHAnsi" w:cstheme="minorBidi"/>
        </w:rPr>
        <w:t>.</w:t>
      </w:r>
    </w:p>
    <w:p w14:paraId="2933D624" w14:textId="77777777" w:rsidR="00CA6689" w:rsidRDefault="00CA6689" w:rsidP="00456013">
      <w:pPr>
        <w:rPr>
          <w:rFonts w:asciiTheme="minorHAnsi" w:hAnsiTheme="minorHAnsi" w:cstheme="minorBidi"/>
        </w:rPr>
      </w:pPr>
    </w:p>
    <w:p w14:paraId="44AAEC35" w14:textId="1D8D751E" w:rsidR="00CA6689" w:rsidRDefault="00CA6689" w:rsidP="00456013">
      <w:pPr>
        <w:rPr>
          <w:rFonts w:asciiTheme="minorHAnsi" w:hAnsiTheme="minorHAnsi" w:cstheme="minorBidi"/>
        </w:rPr>
      </w:pPr>
      <w:r w:rsidRPr="00CA6689">
        <w:rPr>
          <w:rFonts w:asciiTheme="minorHAnsi" w:hAnsiTheme="minorHAnsi" w:cstheme="minorBidi"/>
          <w:noProof/>
        </w:rPr>
        <w:drawing>
          <wp:inline distT="0" distB="0" distL="0" distR="0" wp14:anchorId="56D2BDB7" wp14:editId="29991C75">
            <wp:extent cx="3366135" cy="4564781"/>
            <wp:effectExtent l="0" t="0" r="1206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1199" cy="4571648"/>
                    </a:xfrm>
                    <a:prstGeom prst="rect">
                      <a:avLst/>
                    </a:prstGeom>
                  </pic:spPr>
                </pic:pic>
              </a:graphicData>
            </a:graphic>
          </wp:inline>
        </w:drawing>
      </w:r>
    </w:p>
    <w:p w14:paraId="2FA76A19" w14:textId="2D5E4860" w:rsidR="00CA6689" w:rsidRPr="00CA6689" w:rsidRDefault="00CA6689" w:rsidP="00CA6689">
      <w:pPr>
        <w:rPr>
          <w:rFonts w:asciiTheme="minorHAnsi" w:hAnsiTheme="minorHAnsi" w:cstheme="minorBidi"/>
          <w:i/>
        </w:rPr>
      </w:pPr>
      <w:r w:rsidRPr="00CA6689">
        <w:rPr>
          <w:rFonts w:asciiTheme="minorHAnsi" w:hAnsiTheme="minorHAnsi" w:cstheme="minorBidi"/>
          <w:i/>
        </w:rPr>
        <w:t xml:space="preserve">Figure 3: </w:t>
      </w:r>
      <w:r w:rsidR="0047055F">
        <w:rPr>
          <w:rFonts w:asciiTheme="minorHAnsi" w:hAnsiTheme="minorHAnsi" w:cstheme="minorBidi"/>
          <w:i/>
        </w:rPr>
        <w:t xml:space="preserve">Halophilic adaptations of the halite communities across time. </w:t>
      </w:r>
      <w:r w:rsidRPr="00CA6689">
        <w:rPr>
          <w:rFonts w:asciiTheme="minorHAnsi" w:hAnsiTheme="minorHAnsi" w:cstheme="minorBidi"/>
          <w:i/>
        </w:rPr>
        <w:t xml:space="preserve">A: Isoelectric point </w:t>
      </w:r>
      <w:r w:rsidR="0047055F">
        <w:rPr>
          <w:rFonts w:asciiTheme="minorHAnsi" w:hAnsiTheme="minorHAnsi" w:cstheme="minorBidi"/>
          <w:i/>
        </w:rPr>
        <w:t>(</w:t>
      </w:r>
      <w:proofErr w:type="spellStart"/>
      <w:r w:rsidR="0047055F">
        <w:rPr>
          <w:rFonts w:asciiTheme="minorHAnsi" w:hAnsiTheme="minorHAnsi" w:cstheme="minorBidi"/>
          <w:i/>
        </w:rPr>
        <w:t>pI</w:t>
      </w:r>
      <w:proofErr w:type="spellEnd"/>
      <w:r w:rsidR="0047055F">
        <w:rPr>
          <w:rFonts w:asciiTheme="minorHAnsi" w:hAnsiTheme="minorHAnsi" w:cstheme="minorBidi"/>
          <w:i/>
        </w:rPr>
        <w:t xml:space="preserve">) </w:t>
      </w:r>
      <w:r w:rsidRPr="00CA6689">
        <w:rPr>
          <w:rFonts w:asciiTheme="minorHAnsi" w:hAnsiTheme="minorHAnsi" w:cstheme="minorBidi"/>
          <w:i/>
        </w:rPr>
        <w:t xml:space="preserve">distribution of the </w:t>
      </w:r>
      <w:ins w:id="89" w:author="Jocelyne DiRuggiero" w:date="2018-07-10T17:06:00Z">
        <w:r w:rsidR="007266C9">
          <w:rPr>
            <w:rFonts w:asciiTheme="minorHAnsi" w:hAnsiTheme="minorHAnsi" w:cstheme="minorBidi"/>
            <w:i/>
          </w:rPr>
          <w:t xml:space="preserve">translated </w:t>
        </w:r>
      </w:ins>
      <w:r w:rsidRPr="00CA6689">
        <w:rPr>
          <w:rFonts w:asciiTheme="minorHAnsi" w:hAnsiTheme="minorHAnsi" w:cstheme="minorBidi"/>
          <w:i/>
        </w:rPr>
        <w:t xml:space="preserve">proteomes of </w:t>
      </w:r>
      <w:proofErr w:type="spellStart"/>
      <w:r w:rsidRPr="00CA6689">
        <w:rPr>
          <w:rFonts w:asciiTheme="minorHAnsi" w:hAnsiTheme="minorHAnsi" w:cstheme="minorBidi"/>
          <w:i/>
        </w:rPr>
        <w:t>Halobacteria</w:t>
      </w:r>
      <w:proofErr w:type="spellEnd"/>
      <w:r w:rsidRPr="00CA6689">
        <w:rPr>
          <w:rFonts w:asciiTheme="minorHAnsi" w:hAnsiTheme="minorHAnsi" w:cstheme="minorBidi"/>
          <w:i/>
        </w:rPr>
        <w:t xml:space="preserve"> and </w:t>
      </w:r>
      <w:proofErr w:type="spellStart"/>
      <w:r w:rsidRPr="00CA6689">
        <w:rPr>
          <w:rFonts w:asciiTheme="minorHAnsi" w:hAnsiTheme="minorHAnsi" w:cstheme="minorBidi"/>
          <w:i/>
        </w:rPr>
        <w:t>Bacteroidetes</w:t>
      </w:r>
      <w:proofErr w:type="spellEnd"/>
      <w:r w:rsidRPr="00CA6689">
        <w:rPr>
          <w:rFonts w:asciiTheme="minorHAnsi" w:hAnsiTheme="minorHAnsi" w:cstheme="minorBidi"/>
          <w:i/>
        </w:rPr>
        <w:t xml:space="preserve">. B: The relative abundance of </w:t>
      </w:r>
      <w:proofErr w:type="spellStart"/>
      <w:r w:rsidRPr="00CA6689">
        <w:rPr>
          <w:rFonts w:asciiTheme="minorHAnsi" w:hAnsiTheme="minorHAnsi" w:cstheme="minorBidi"/>
          <w:i/>
        </w:rPr>
        <w:t>Halobacteria</w:t>
      </w:r>
      <w:proofErr w:type="spellEnd"/>
      <w:r w:rsidRPr="00CA6689">
        <w:rPr>
          <w:rFonts w:asciiTheme="minorHAnsi" w:hAnsiTheme="minorHAnsi" w:cstheme="minorBidi"/>
          <w:i/>
        </w:rPr>
        <w:t xml:space="preserve"> and </w:t>
      </w:r>
      <w:proofErr w:type="spellStart"/>
      <w:r w:rsidRPr="00CA6689">
        <w:rPr>
          <w:rFonts w:asciiTheme="minorHAnsi" w:hAnsiTheme="minorHAnsi" w:cstheme="minorBidi"/>
          <w:i/>
        </w:rPr>
        <w:t>Bacteroidetes</w:t>
      </w:r>
      <w:proofErr w:type="spellEnd"/>
      <w:r w:rsidRPr="00CA6689">
        <w:rPr>
          <w:rFonts w:asciiTheme="minorHAnsi" w:hAnsiTheme="minorHAnsi" w:cstheme="minorBidi"/>
          <w:i/>
        </w:rPr>
        <w:t xml:space="preserve"> at </w:t>
      </w:r>
      <w:commentRangeStart w:id="90"/>
      <w:r w:rsidRPr="00CA6689">
        <w:rPr>
          <w:rFonts w:asciiTheme="minorHAnsi" w:hAnsiTheme="minorHAnsi" w:cstheme="minorBidi"/>
          <w:i/>
        </w:rPr>
        <w:t>different times</w:t>
      </w:r>
      <w:commentRangeEnd w:id="90"/>
      <w:r w:rsidR="007266C9">
        <w:rPr>
          <w:rStyle w:val="CommentReference"/>
        </w:rPr>
        <w:commentReference w:id="90"/>
      </w:r>
      <w:r w:rsidRPr="00CA6689">
        <w:rPr>
          <w:rFonts w:asciiTheme="minorHAnsi" w:hAnsiTheme="minorHAnsi" w:cstheme="minorBidi"/>
          <w:i/>
        </w:rPr>
        <w:t xml:space="preserve">. C: Average </w:t>
      </w:r>
      <w:proofErr w:type="spellStart"/>
      <w:r w:rsidRPr="00CA6689">
        <w:rPr>
          <w:rFonts w:asciiTheme="minorHAnsi" w:hAnsiTheme="minorHAnsi" w:cstheme="minorBidi"/>
          <w:i/>
        </w:rPr>
        <w:t>pI</w:t>
      </w:r>
      <w:proofErr w:type="spellEnd"/>
      <w:r w:rsidRPr="00CA6689">
        <w:rPr>
          <w:rFonts w:asciiTheme="minorHAnsi" w:hAnsiTheme="minorHAnsi" w:cstheme="minorBidi"/>
          <w:i/>
        </w:rPr>
        <w:t xml:space="preserve"> of the </w:t>
      </w:r>
      <w:ins w:id="91" w:author="Jocelyne DiRuggiero" w:date="2018-07-10T17:07:00Z">
        <w:r w:rsidR="007266C9">
          <w:rPr>
            <w:rFonts w:asciiTheme="minorHAnsi" w:hAnsiTheme="minorHAnsi" w:cstheme="minorBidi"/>
            <w:i/>
          </w:rPr>
          <w:t xml:space="preserve">translated </w:t>
        </w:r>
      </w:ins>
      <w:proofErr w:type="spellStart"/>
      <w:r w:rsidRPr="00CA6689">
        <w:rPr>
          <w:rFonts w:asciiTheme="minorHAnsi" w:hAnsiTheme="minorHAnsi" w:cstheme="minorBidi"/>
          <w:i/>
        </w:rPr>
        <w:lastRenderedPageBreak/>
        <w:t>metaproteome</w:t>
      </w:r>
      <w:proofErr w:type="spellEnd"/>
      <w:r w:rsidRPr="00CA6689">
        <w:rPr>
          <w:rFonts w:asciiTheme="minorHAnsi" w:hAnsiTheme="minorHAnsi" w:cstheme="minorBidi"/>
          <w:i/>
        </w:rPr>
        <w:t>. D: Average</w:t>
      </w:r>
      <w:commentRangeStart w:id="92"/>
      <w:r w:rsidRPr="00CA6689">
        <w:rPr>
          <w:rFonts w:asciiTheme="minorHAnsi" w:hAnsiTheme="minorHAnsi" w:cstheme="minorBidi"/>
          <w:i/>
        </w:rPr>
        <w:t xml:space="preserve"> potassium uptake potential</w:t>
      </w:r>
      <w:commentRangeEnd w:id="92"/>
      <w:r w:rsidR="00D30384">
        <w:rPr>
          <w:rStyle w:val="CommentReference"/>
        </w:rPr>
        <w:commentReference w:id="92"/>
      </w:r>
      <w:r w:rsidRPr="00CA6689">
        <w:rPr>
          <w:rFonts w:asciiTheme="minorHAnsi" w:hAnsiTheme="minorHAnsi" w:cstheme="minorBidi"/>
          <w:i/>
        </w:rPr>
        <w:t xml:space="preserve">. E: Average </w:t>
      </w:r>
      <w:proofErr w:type="spellStart"/>
      <w:r w:rsidRPr="00CA6689">
        <w:rPr>
          <w:rFonts w:asciiTheme="minorHAnsi" w:hAnsiTheme="minorHAnsi" w:cstheme="minorBidi"/>
          <w:i/>
        </w:rPr>
        <w:t>pI</w:t>
      </w:r>
      <w:proofErr w:type="spellEnd"/>
      <w:r w:rsidRPr="00CA6689">
        <w:rPr>
          <w:rFonts w:asciiTheme="minorHAnsi" w:hAnsiTheme="minorHAnsi" w:cstheme="minorBidi"/>
          <w:i/>
        </w:rPr>
        <w:t xml:space="preserve"> of </w:t>
      </w:r>
      <w:proofErr w:type="spellStart"/>
      <w:r w:rsidRPr="00CA6689">
        <w:rPr>
          <w:rFonts w:asciiTheme="minorHAnsi" w:hAnsiTheme="minorHAnsi" w:cstheme="minorBidi"/>
          <w:i/>
        </w:rPr>
        <w:t>Halobacteria</w:t>
      </w:r>
      <w:proofErr w:type="spellEnd"/>
      <w:r w:rsidRPr="00CA6689">
        <w:rPr>
          <w:rFonts w:asciiTheme="minorHAnsi" w:hAnsiTheme="minorHAnsi" w:cstheme="minorBidi"/>
          <w:i/>
        </w:rPr>
        <w:t xml:space="preserve"> contigs. F: Average potassium uptake potential across </w:t>
      </w:r>
      <w:proofErr w:type="spellStart"/>
      <w:r w:rsidRPr="00CA6689">
        <w:rPr>
          <w:rFonts w:asciiTheme="minorHAnsi" w:hAnsiTheme="minorHAnsi" w:cstheme="minorBidi"/>
          <w:i/>
        </w:rPr>
        <w:t>Halobacteria</w:t>
      </w:r>
      <w:proofErr w:type="spellEnd"/>
      <w:r w:rsidRPr="00CA6689">
        <w:rPr>
          <w:rFonts w:asciiTheme="minorHAnsi" w:hAnsiTheme="minorHAnsi" w:cstheme="minorBidi"/>
          <w:i/>
        </w:rPr>
        <w:t xml:space="preserve"> contigs.</w:t>
      </w:r>
    </w:p>
    <w:p w14:paraId="12118254" w14:textId="77777777" w:rsidR="00CA6689" w:rsidRDefault="00CA6689" w:rsidP="00456013">
      <w:pPr>
        <w:rPr>
          <w:rFonts w:asciiTheme="minorHAnsi" w:hAnsiTheme="minorHAnsi" w:cstheme="minorBidi"/>
        </w:rPr>
      </w:pPr>
    </w:p>
    <w:p w14:paraId="3365D478" w14:textId="77777777" w:rsidR="0047055F" w:rsidRPr="00331B51" w:rsidRDefault="0047055F" w:rsidP="00456013">
      <w:pPr>
        <w:rPr>
          <w:rFonts w:asciiTheme="minorHAnsi" w:hAnsiTheme="minorHAnsi" w:cstheme="minorBidi"/>
        </w:rPr>
      </w:pPr>
    </w:p>
    <w:p w14:paraId="34AEDF50" w14:textId="77777777" w:rsidR="00E23719" w:rsidRPr="00331B51" w:rsidRDefault="00E23719" w:rsidP="00456013">
      <w:pPr>
        <w:rPr>
          <w:rFonts w:asciiTheme="minorHAnsi" w:hAnsiTheme="minorHAnsi" w:cstheme="minorBidi"/>
        </w:rPr>
      </w:pPr>
    </w:p>
    <w:p w14:paraId="33B9D389" w14:textId="1A70FE36" w:rsidR="00E23719" w:rsidRPr="00331B51" w:rsidRDefault="00E23719" w:rsidP="00456013">
      <w:pPr>
        <w:rPr>
          <w:rFonts w:asciiTheme="minorHAnsi" w:hAnsiTheme="minorHAnsi" w:cstheme="minorBidi"/>
          <w:b/>
        </w:rPr>
      </w:pPr>
      <w:r w:rsidRPr="00331B51">
        <w:rPr>
          <w:rFonts w:asciiTheme="minorHAnsi" w:hAnsiTheme="minorHAnsi" w:cstheme="minorBidi"/>
          <w:b/>
        </w:rPr>
        <w:t>The overall functional potential of the community was temporarily perturbed by the rain</w:t>
      </w:r>
    </w:p>
    <w:p w14:paraId="0D805523" w14:textId="52BDE882" w:rsidR="00F8243F" w:rsidRDefault="00E23719" w:rsidP="00E23719">
      <w:pPr>
        <w:rPr>
          <w:rFonts w:asciiTheme="minorHAnsi" w:eastAsia="Times New Roman" w:hAnsiTheme="minorHAnsi"/>
          <w:color w:val="282625"/>
          <w:shd w:val="clear" w:color="auto" w:fill="FFFFFF"/>
        </w:rPr>
      </w:pPr>
      <w:r w:rsidRPr="00331B51">
        <w:rPr>
          <w:rFonts w:asciiTheme="minorHAnsi" w:hAnsiTheme="minorHAnsi" w:cstheme="minorBidi"/>
        </w:rPr>
        <w:tab/>
      </w:r>
      <w:commentRangeStart w:id="93"/>
      <w:r w:rsidRPr="00F00F6A">
        <w:rPr>
          <w:rFonts w:asciiTheme="minorHAnsi" w:hAnsiTheme="minorHAnsi" w:cstheme="minorBidi"/>
          <w:highlight w:val="cyan"/>
          <w:rPrChange w:id="94" w:author="Jocelyne DiRuggiero" w:date="2018-07-10T18:13:00Z">
            <w:rPr>
              <w:rFonts w:asciiTheme="minorHAnsi" w:hAnsiTheme="minorHAnsi" w:cstheme="minorBidi"/>
            </w:rPr>
          </w:rPrChange>
        </w:rPr>
        <w:t>To evaluate shifts</w:t>
      </w:r>
      <w:r w:rsidRPr="00331B51">
        <w:rPr>
          <w:rFonts w:asciiTheme="minorHAnsi" w:hAnsiTheme="minorHAnsi" w:cstheme="minorBidi"/>
        </w:rPr>
        <w:t xml:space="preserve"> in the overall functional potential of the halite microbiome, the total abundance of </w:t>
      </w:r>
      <w:commentRangeStart w:id="95"/>
      <w:r w:rsidRPr="00331B51">
        <w:rPr>
          <w:rFonts w:asciiTheme="minorHAnsi" w:hAnsiTheme="minorHAnsi" w:cstheme="minorBidi"/>
        </w:rPr>
        <w:t xml:space="preserve">functional categories </w:t>
      </w:r>
      <w:commentRangeEnd w:id="95"/>
      <w:r w:rsidR="00145170">
        <w:rPr>
          <w:rStyle w:val="CommentReference"/>
        </w:rPr>
        <w:commentReference w:id="95"/>
      </w:r>
      <w:r w:rsidRPr="00331B51">
        <w:rPr>
          <w:rFonts w:asciiTheme="minorHAnsi" w:hAnsiTheme="minorHAnsi" w:cstheme="minorBidi"/>
        </w:rPr>
        <w:t xml:space="preserve">in </w:t>
      </w:r>
      <w:commentRangeStart w:id="96"/>
      <w:r w:rsidRPr="00331B51">
        <w:rPr>
          <w:rFonts w:asciiTheme="minorHAnsi" w:hAnsiTheme="minorHAnsi" w:cstheme="minorBidi"/>
        </w:rPr>
        <w:t xml:space="preserve">each sample </w:t>
      </w:r>
      <w:commentRangeEnd w:id="96"/>
      <w:r w:rsidR="00145170">
        <w:rPr>
          <w:rStyle w:val="CommentReference"/>
        </w:rPr>
        <w:commentReference w:id="96"/>
      </w:r>
      <w:r w:rsidRPr="00331B51">
        <w:rPr>
          <w:rFonts w:asciiTheme="minorHAnsi" w:hAnsiTheme="minorHAnsi" w:cstheme="minorBidi"/>
        </w:rPr>
        <w:t xml:space="preserve">was estimated from the sum of contig depths that carried </w:t>
      </w:r>
      <w:commentRangeStart w:id="97"/>
      <w:r w:rsidRPr="00331B51">
        <w:rPr>
          <w:rFonts w:asciiTheme="minorHAnsi" w:hAnsiTheme="minorHAnsi" w:cstheme="minorBidi"/>
        </w:rPr>
        <w:t>those genes</w:t>
      </w:r>
      <w:commentRangeEnd w:id="97"/>
      <w:r w:rsidR="003923DB">
        <w:rPr>
          <w:rStyle w:val="CommentReference"/>
        </w:rPr>
        <w:commentReference w:id="97"/>
      </w:r>
      <w:r w:rsidRPr="00331B51">
        <w:rPr>
          <w:rFonts w:asciiTheme="minorHAnsi" w:hAnsiTheme="minorHAnsi" w:cstheme="minorBidi"/>
        </w:rPr>
        <w:t xml:space="preserve">. </w:t>
      </w:r>
      <w:r w:rsidRPr="00331B51">
        <w:rPr>
          <w:rFonts w:asciiTheme="minorHAnsi" w:eastAsia="Times New Roman" w:hAnsiTheme="minorHAnsi"/>
          <w:color w:val="282625"/>
          <w:shd w:val="clear" w:color="auto" w:fill="FFFFFF"/>
        </w:rPr>
        <w:t xml:space="preserve">While the majority community functions were present in similar abundances between replicates and time points, we observed a number of gene functions that were significantly differentially </w:t>
      </w:r>
      <w:ins w:id="98" w:author="Jocelyne DiRuggiero" w:date="2018-07-10T17:36:00Z">
        <w:r w:rsidR="003923DB">
          <w:rPr>
            <w:rFonts w:asciiTheme="minorHAnsi" w:eastAsia="Times New Roman" w:hAnsiTheme="minorHAnsi"/>
            <w:color w:val="282625"/>
            <w:shd w:val="clear" w:color="auto" w:fill="FFFFFF"/>
          </w:rPr>
          <w:t>re</w:t>
        </w:r>
      </w:ins>
      <w:r w:rsidRPr="00331B51">
        <w:rPr>
          <w:rFonts w:asciiTheme="minorHAnsi" w:eastAsia="Times New Roman" w:hAnsiTheme="minorHAnsi"/>
          <w:color w:val="282625"/>
          <w:shd w:val="clear" w:color="auto" w:fill="FFFFFF"/>
        </w:rPr>
        <w:t>present</w:t>
      </w:r>
      <w:ins w:id="99" w:author="Jocelyne DiRuggiero" w:date="2018-07-10T17:37:00Z">
        <w:r w:rsidR="003923DB">
          <w:rPr>
            <w:rFonts w:asciiTheme="minorHAnsi" w:eastAsia="Times New Roman" w:hAnsiTheme="minorHAnsi"/>
            <w:color w:val="282625"/>
            <w:shd w:val="clear" w:color="auto" w:fill="FFFFFF"/>
          </w:rPr>
          <w:t>ed</w:t>
        </w:r>
      </w:ins>
      <w:r w:rsidRPr="00331B51">
        <w:rPr>
          <w:rFonts w:asciiTheme="minorHAnsi" w:eastAsia="Times New Roman" w:hAnsiTheme="minorHAnsi"/>
          <w:color w:val="282625"/>
          <w:shd w:val="clear" w:color="auto" w:fill="FFFFFF"/>
        </w:rPr>
        <w:t xml:space="preserve"> between samples </w:t>
      </w:r>
      <w:r w:rsidR="008B5B1D" w:rsidRPr="00331B51">
        <w:rPr>
          <w:rFonts w:asciiTheme="minorHAnsi" w:eastAsia="Times New Roman" w:hAnsiTheme="minorHAnsi"/>
          <w:color w:val="282625"/>
          <w:shd w:val="clear" w:color="auto" w:fill="FFFFFF"/>
        </w:rPr>
        <w:t xml:space="preserve">collected in different years (ANOVA test, </w:t>
      </w:r>
      <w:proofErr w:type="spellStart"/>
      <w:r w:rsidR="008B5B1D" w:rsidRPr="00331B51">
        <w:rPr>
          <w:rFonts w:asciiTheme="minorHAnsi" w:eastAsia="Times New Roman" w:hAnsiTheme="minorHAnsi"/>
          <w:i/>
          <w:color w:val="282625"/>
          <w:shd w:val="clear" w:color="auto" w:fill="FFFFFF"/>
        </w:rPr>
        <w:t>pval</w:t>
      </w:r>
      <w:proofErr w:type="spellEnd"/>
      <w:r w:rsidR="008B5B1D" w:rsidRPr="00331B51">
        <w:rPr>
          <w:rFonts w:asciiTheme="minorHAnsi" w:eastAsia="Times New Roman" w:hAnsiTheme="minorHAnsi"/>
          <w:color w:val="282625"/>
          <w:u w:val="single"/>
          <w:shd w:val="clear" w:color="auto" w:fill="FFFFFF"/>
        </w:rPr>
        <w:t>&lt;</w:t>
      </w:r>
      <w:r w:rsidR="008B5B1D" w:rsidRPr="00331B51">
        <w:rPr>
          <w:rFonts w:asciiTheme="minorHAnsi" w:eastAsia="Times New Roman" w:hAnsiTheme="minorHAnsi"/>
          <w:color w:val="282625"/>
          <w:shd w:val="clear" w:color="auto" w:fill="FFFFFF"/>
        </w:rPr>
        <w:t>0.01)</w:t>
      </w:r>
      <w:ins w:id="100" w:author="Jocelyne DiRuggiero" w:date="2018-07-10T17:37:00Z">
        <w:r w:rsidR="003923DB">
          <w:rPr>
            <w:rFonts w:asciiTheme="minorHAnsi" w:eastAsia="Times New Roman" w:hAnsiTheme="minorHAnsi"/>
            <w:color w:val="282625"/>
            <w:shd w:val="clear" w:color="auto" w:fill="FFFFFF"/>
          </w:rPr>
          <w:t xml:space="preserve"> (Fig?)</w:t>
        </w:r>
      </w:ins>
      <w:r w:rsidRPr="00331B51">
        <w:rPr>
          <w:rFonts w:asciiTheme="minorHAnsi" w:eastAsia="Times New Roman" w:hAnsiTheme="minorHAnsi"/>
          <w:color w:val="282625"/>
          <w:shd w:val="clear" w:color="auto" w:fill="FFFFFF"/>
        </w:rPr>
        <w:t xml:space="preserve">. </w:t>
      </w:r>
      <w:r w:rsidR="008B5B1D" w:rsidRPr="00331B51">
        <w:rPr>
          <w:rFonts w:asciiTheme="minorHAnsi" w:eastAsia="Times New Roman" w:hAnsiTheme="minorHAnsi"/>
          <w:color w:val="282625"/>
          <w:shd w:val="clear" w:color="auto" w:fill="FFFFFF"/>
        </w:rPr>
        <w:t xml:space="preserve">This analysis was repeated at lower and higher tiers of KEGG functional pathway ontology. The vast majority of these </w:t>
      </w:r>
      <w:commentRangeStart w:id="101"/>
      <w:r w:rsidR="008B5B1D" w:rsidRPr="00331B51">
        <w:rPr>
          <w:rFonts w:asciiTheme="minorHAnsi" w:eastAsia="Times New Roman" w:hAnsiTheme="minorHAnsi"/>
          <w:color w:val="282625"/>
          <w:shd w:val="clear" w:color="auto" w:fill="FFFFFF"/>
        </w:rPr>
        <w:t xml:space="preserve">differentially present </w:t>
      </w:r>
      <w:commentRangeEnd w:id="101"/>
      <w:r w:rsidR="0026772C">
        <w:rPr>
          <w:rStyle w:val="CommentReference"/>
        </w:rPr>
        <w:commentReference w:id="101"/>
      </w:r>
      <w:r w:rsidR="008B5B1D" w:rsidRPr="00331B51">
        <w:rPr>
          <w:rFonts w:asciiTheme="minorHAnsi" w:eastAsia="Times New Roman" w:hAnsiTheme="minorHAnsi"/>
          <w:color w:val="282625"/>
          <w:shd w:val="clear" w:color="auto" w:fill="FFFFFF"/>
        </w:rPr>
        <w:t>functional KEGG pathways were differentially abundant in samples collected after the rain (2016-02). Even more strikingly however, all these gene functions recovered to pre-rain levels in the following year (2017-02).</w:t>
      </w:r>
      <w:ins w:id="102" w:author="Jocelyne DiRuggiero" w:date="2018-07-10T17:37:00Z">
        <w:r w:rsidR="003923DB">
          <w:rPr>
            <w:rFonts w:asciiTheme="minorHAnsi" w:eastAsia="Times New Roman" w:hAnsiTheme="minorHAnsi"/>
            <w:color w:val="282625"/>
            <w:shd w:val="clear" w:color="auto" w:fill="FFFFFF"/>
          </w:rPr>
          <w:t xml:space="preserve"> What are they? Fig?</w:t>
        </w:r>
      </w:ins>
      <w:ins w:id="103" w:author="Jocelyne DiRuggiero" w:date="2018-07-10T18:02:00Z">
        <w:r w:rsidR="004D4153">
          <w:rPr>
            <w:rFonts w:asciiTheme="minorHAnsi" w:eastAsia="Times New Roman" w:hAnsiTheme="minorHAnsi"/>
            <w:color w:val="282625"/>
            <w:shd w:val="clear" w:color="auto" w:fill="FFFFFF"/>
          </w:rPr>
          <w:t xml:space="preserve"> How relevant to the environment, the community? Tell us a bit about the biology.</w:t>
        </w:r>
      </w:ins>
    </w:p>
    <w:p w14:paraId="27848666" w14:textId="73988D47" w:rsidR="003407A0" w:rsidRDefault="008B5B1D" w:rsidP="00E23719">
      <w:pPr>
        <w:rPr>
          <w:rFonts w:asciiTheme="minorHAnsi" w:eastAsia="Times New Roman" w:hAnsiTheme="minorHAnsi"/>
          <w:color w:val="282625"/>
          <w:shd w:val="clear" w:color="auto" w:fill="FFFFFF"/>
        </w:rPr>
      </w:pPr>
      <w:r w:rsidRPr="00331B51">
        <w:rPr>
          <w:rFonts w:asciiTheme="minorHAnsi" w:eastAsia="Times New Roman" w:hAnsiTheme="minorHAnsi"/>
          <w:color w:val="282625"/>
          <w:shd w:val="clear" w:color="auto" w:fill="FFFFFF"/>
        </w:rPr>
        <w:tab/>
        <w:t xml:space="preserve">Hierarchical clustering </w:t>
      </w:r>
      <w:r w:rsidR="006070A8" w:rsidRPr="00331B51">
        <w:rPr>
          <w:rFonts w:asciiTheme="minorHAnsi" w:eastAsia="Times New Roman" w:hAnsiTheme="minorHAnsi"/>
          <w:color w:val="282625"/>
          <w:shd w:val="clear" w:color="auto" w:fill="FFFFFF"/>
        </w:rPr>
        <w:t xml:space="preserve">(using Euclidean distance as the metric and the “average” linkage model) </w:t>
      </w:r>
      <w:r w:rsidRPr="00331B51">
        <w:rPr>
          <w:rFonts w:asciiTheme="minorHAnsi" w:eastAsia="Times New Roman" w:hAnsiTheme="minorHAnsi"/>
          <w:color w:val="282625"/>
          <w:shd w:val="clear" w:color="auto" w:fill="FFFFFF"/>
        </w:rPr>
        <w:t>of differentially abundant KEGG pathways</w:t>
      </w:r>
      <w:r w:rsidR="006070A8" w:rsidRPr="00331B51">
        <w:rPr>
          <w:rFonts w:asciiTheme="minorHAnsi" w:eastAsia="Times New Roman" w:hAnsiTheme="minorHAnsi"/>
          <w:color w:val="282625"/>
          <w:shd w:val="clear" w:color="auto" w:fill="FFFFFF"/>
        </w:rPr>
        <w:t xml:space="preserve"> was </w:t>
      </w:r>
      <w:r w:rsidRPr="00331B51">
        <w:rPr>
          <w:rFonts w:asciiTheme="minorHAnsi" w:eastAsia="Times New Roman" w:hAnsiTheme="minorHAnsi"/>
          <w:color w:val="282625"/>
          <w:shd w:val="clear" w:color="auto" w:fill="FFFFFF"/>
        </w:rPr>
        <w:t xml:space="preserve">used to </w:t>
      </w:r>
      <w:r w:rsidR="006070A8" w:rsidRPr="00331B51">
        <w:rPr>
          <w:rFonts w:asciiTheme="minorHAnsi" w:eastAsia="Times New Roman" w:hAnsiTheme="minorHAnsi"/>
          <w:color w:val="282625"/>
          <w:shd w:val="clear" w:color="auto" w:fill="FFFFFF"/>
        </w:rPr>
        <w:t xml:space="preserve">compare the functional potential distance between replicates and </w:t>
      </w:r>
      <w:del w:id="104" w:author="Jocelyne DiRuggiero" w:date="2018-07-10T18:26:00Z">
        <w:r w:rsidR="006070A8" w:rsidRPr="00331B51" w:rsidDel="008D1B53">
          <w:rPr>
            <w:rFonts w:asciiTheme="minorHAnsi" w:eastAsia="Times New Roman" w:hAnsiTheme="minorHAnsi"/>
            <w:color w:val="282625"/>
            <w:shd w:val="clear" w:color="auto" w:fill="FFFFFF"/>
          </w:rPr>
          <w:delText>years</w:delText>
        </w:r>
      </w:del>
      <w:ins w:id="105" w:author="Jocelyne DiRuggiero" w:date="2018-07-10T18:26:00Z">
        <w:r w:rsidR="008D1B53">
          <w:rPr>
            <w:rFonts w:asciiTheme="minorHAnsi" w:eastAsia="Times New Roman" w:hAnsiTheme="minorHAnsi"/>
            <w:color w:val="282625"/>
            <w:shd w:val="clear" w:color="auto" w:fill="FFFFFF"/>
          </w:rPr>
          <w:t>time points</w:t>
        </w:r>
      </w:ins>
      <w:r w:rsidR="006070A8" w:rsidRPr="00331B51">
        <w:rPr>
          <w:rFonts w:asciiTheme="minorHAnsi" w:eastAsia="Times New Roman" w:hAnsiTheme="minorHAnsi"/>
          <w:color w:val="282625"/>
          <w:shd w:val="clear" w:color="auto" w:fill="FFFFFF"/>
        </w:rPr>
        <w:t>. While replicates from each time point formed distinct clusters, we</w:t>
      </w:r>
      <w:r w:rsidR="00E23719" w:rsidRPr="00331B51">
        <w:rPr>
          <w:rFonts w:asciiTheme="minorHAnsi" w:eastAsia="Times New Roman" w:hAnsiTheme="minorHAnsi"/>
          <w:color w:val="282625"/>
          <w:shd w:val="clear" w:color="auto" w:fill="FFFFFF"/>
        </w:rPr>
        <w:t xml:space="preserve"> observed that the post-rain (2016-02) samples were significantly different from samples collected before the rain, while 2017-02 samples were more similar to the pre-rain samples than to 2016-02 samples. </w:t>
      </w:r>
      <w:r w:rsidR="006070A8" w:rsidRPr="00331B51">
        <w:rPr>
          <w:rFonts w:asciiTheme="minorHAnsi" w:eastAsia="Times New Roman" w:hAnsiTheme="minorHAnsi"/>
          <w:color w:val="282625"/>
          <w:shd w:val="clear" w:color="auto" w:fill="FFFFFF"/>
        </w:rPr>
        <w:t>This is consistent with the observation that the community composition at the higher-order taxonomic ranks recovered after the rain</w:t>
      </w:r>
      <w:ins w:id="106" w:author="Jocelyne DiRuggiero" w:date="2018-07-10T17:40:00Z">
        <w:r w:rsidR="003923DB">
          <w:rPr>
            <w:rFonts w:asciiTheme="minorHAnsi" w:eastAsia="Times New Roman" w:hAnsiTheme="minorHAnsi"/>
            <w:color w:val="282625"/>
            <w:shd w:val="clear" w:color="auto" w:fill="FFFFFF"/>
          </w:rPr>
          <w:t xml:space="preserve"> (Fig?)</w:t>
        </w:r>
      </w:ins>
      <w:r w:rsidR="006070A8" w:rsidRPr="00331B51">
        <w:rPr>
          <w:rFonts w:asciiTheme="minorHAnsi" w:eastAsia="Times New Roman" w:hAnsiTheme="minorHAnsi"/>
          <w:color w:val="282625"/>
          <w:shd w:val="clear" w:color="auto" w:fill="FFFFFF"/>
        </w:rPr>
        <w:t>.</w:t>
      </w:r>
    </w:p>
    <w:p w14:paraId="195C0AA3" w14:textId="2C972288" w:rsidR="007D4B58" w:rsidRPr="00331B51" w:rsidRDefault="00F107C8" w:rsidP="007D4B58">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tab/>
      </w:r>
      <w:r w:rsidR="007D4B58" w:rsidRPr="00331B51">
        <w:rPr>
          <w:rFonts w:asciiTheme="minorHAnsi" w:eastAsia="Times New Roman" w:hAnsiTheme="minorHAnsi"/>
          <w:color w:val="282625"/>
          <w:shd w:val="clear" w:color="auto" w:fill="FFFFFF"/>
        </w:rPr>
        <w:t>The functional potentials of halite communities were also visualized with principal component projections of the vectors representing the abundances of all KEGG functional categories. Consistent with the previous observation, we found that while 2014-09, 2015-06, and 2017-02 samples clustered together on the principal component plane, the replicates from samples collected in 2016-02 (shortly after rain) formed a separate cluster</w:t>
      </w:r>
      <w:ins w:id="107" w:author="Jocelyne DiRuggiero" w:date="2018-07-10T17:40:00Z">
        <w:r w:rsidR="003923DB">
          <w:rPr>
            <w:rFonts w:asciiTheme="minorHAnsi" w:eastAsia="Times New Roman" w:hAnsiTheme="minorHAnsi"/>
            <w:color w:val="282625"/>
            <w:shd w:val="clear" w:color="auto" w:fill="FFFFFF"/>
          </w:rPr>
          <w:t xml:space="preserve"> (Fig?)</w:t>
        </w:r>
      </w:ins>
      <w:r w:rsidR="007D4B58" w:rsidRPr="00331B51">
        <w:rPr>
          <w:rFonts w:asciiTheme="minorHAnsi" w:eastAsia="Times New Roman" w:hAnsiTheme="minorHAnsi"/>
          <w:color w:val="282625"/>
          <w:shd w:val="clear" w:color="auto" w:fill="FFFFFF"/>
        </w:rPr>
        <w:t>.</w:t>
      </w:r>
    </w:p>
    <w:commentRangeEnd w:id="93"/>
    <w:p w14:paraId="4CDF6E63" w14:textId="19EC816B" w:rsidR="00F107C8" w:rsidRDefault="0026772C" w:rsidP="00E23719">
      <w:pPr>
        <w:rPr>
          <w:rFonts w:asciiTheme="minorHAnsi" w:eastAsia="Times New Roman" w:hAnsiTheme="minorHAnsi"/>
          <w:color w:val="282625"/>
          <w:shd w:val="clear" w:color="auto" w:fill="FFFFFF"/>
        </w:rPr>
      </w:pPr>
      <w:r>
        <w:rPr>
          <w:rStyle w:val="CommentReference"/>
        </w:rPr>
        <w:commentReference w:id="93"/>
      </w:r>
      <w:r w:rsidR="007D4B58">
        <w:rPr>
          <w:rFonts w:asciiTheme="minorHAnsi" w:eastAsia="Times New Roman" w:hAnsiTheme="minorHAnsi"/>
          <w:color w:val="282625"/>
          <w:shd w:val="clear" w:color="auto" w:fill="FFFFFF"/>
        </w:rPr>
        <w:tab/>
      </w:r>
      <w:commentRangeStart w:id="108"/>
      <w:r w:rsidR="00F107C8">
        <w:rPr>
          <w:rFonts w:asciiTheme="minorHAnsi" w:eastAsia="Times New Roman" w:hAnsiTheme="minorHAnsi"/>
          <w:color w:val="282625"/>
          <w:shd w:val="clear" w:color="auto" w:fill="FFFFFF"/>
        </w:rPr>
        <w:t>All of the differentially present pathways recovered to the pre-rain state. However, it should be no</w:t>
      </w:r>
      <w:r w:rsidR="007D4B58">
        <w:rPr>
          <w:rFonts w:asciiTheme="minorHAnsi" w:eastAsia="Times New Roman" w:hAnsiTheme="minorHAnsi"/>
          <w:color w:val="282625"/>
          <w:shd w:val="clear" w:color="auto" w:fill="FFFFFF"/>
        </w:rPr>
        <w:t xml:space="preserve">ted </w:t>
      </w:r>
      <w:r w:rsidR="00DE6A61">
        <w:rPr>
          <w:rFonts w:asciiTheme="minorHAnsi" w:eastAsia="Times New Roman" w:hAnsiTheme="minorHAnsi"/>
          <w:color w:val="282625"/>
          <w:shd w:val="clear" w:color="auto" w:fill="FFFFFF"/>
        </w:rPr>
        <w:t xml:space="preserve">that of these, none showed the </w:t>
      </w:r>
      <w:r w:rsidR="007D4B58">
        <w:rPr>
          <w:rFonts w:asciiTheme="minorHAnsi" w:eastAsia="Times New Roman" w:hAnsiTheme="minorHAnsi"/>
          <w:color w:val="282625"/>
          <w:shd w:val="clear" w:color="auto" w:fill="FFFFFF"/>
        </w:rPr>
        <w:t>same</w:t>
      </w:r>
      <w:r w:rsidR="00F107C8">
        <w:rPr>
          <w:rFonts w:asciiTheme="minorHAnsi" w:eastAsia="Times New Roman" w:hAnsiTheme="minorHAnsi"/>
          <w:color w:val="282625"/>
          <w:shd w:val="clear" w:color="auto" w:fill="FFFFFF"/>
        </w:rPr>
        <w:t xml:space="preserve"> trend </w:t>
      </w:r>
      <w:r w:rsidR="007D4B58">
        <w:rPr>
          <w:rFonts w:asciiTheme="minorHAnsi" w:eastAsia="Times New Roman" w:hAnsiTheme="minorHAnsi"/>
          <w:color w:val="282625"/>
          <w:shd w:val="clear" w:color="auto" w:fill="FFFFFF"/>
        </w:rPr>
        <w:t xml:space="preserve">of </w:t>
      </w:r>
      <w:r w:rsidR="00F107C8">
        <w:rPr>
          <w:rFonts w:asciiTheme="minorHAnsi" w:eastAsia="Times New Roman" w:hAnsiTheme="minorHAnsi"/>
          <w:color w:val="282625"/>
          <w:shd w:val="clear" w:color="auto" w:fill="FFFFFF"/>
        </w:rPr>
        <w:t xml:space="preserve">recovery when considering only contigs belonging to </w:t>
      </w:r>
      <w:proofErr w:type="spellStart"/>
      <w:r w:rsidR="00F107C8">
        <w:rPr>
          <w:rFonts w:asciiTheme="minorHAnsi" w:eastAsia="Times New Roman" w:hAnsiTheme="minorHAnsi"/>
          <w:color w:val="282625"/>
          <w:shd w:val="clear" w:color="auto" w:fill="FFFFFF"/>
        </w:rPr>
        <w:t>Halobacteria</w:t>
      </w:r>
      <w:proofErr w:type="spellEnd"/>
      <w:r w:rsidR="00F107C8">
        <w:rPr>
          <w:rFonts w:asciiTheme="minorHAnsi" w:eastAsia="Times New Roman" w:hAnsiTheme="minorHAnsi"/>
          <w:color w:val="282625"/>
          <w:shd w:val="clear" w:color="auto" w:fill="FFFFFF"/>
        </w:rPr>
        <w:t xml:space="preserve"> or </w:t>
      </w:r>
      <w:proofErr w:type="spellStart"/>
      <w:r w:rsidR="00F107C8">
        <w:rPr>
          <w:rFonts w:asciiTheme="minorHAnsi" w:eastAsia="Times New Roman" w:hAnsiTheme="minorHAnsi"/>
          <w:color w:val="282625"/>
          <w:shd w:val="clear" w:color="auto" w:fill="FFFFFF"/>
        </w:rPr>
        <w:t>Bacteroidetes</w:t>
      </w:r>
      <w:proofErr w:type="spellEnd"/>
      <w:r w:rsidR="007D4B58">
        <w:rPr>
          <w:rFonts w:asciiTheme="minorHAnsi" w:eastAsia="Times New Roman" w:hAnsiTheme="minorHAnsi"/>
          <w:color w:val="282625"/>
          <w:shd w:val="clear" w:color="auto" w:fill="FFFFFF"/>
        </w:rPr>
        <w:t xml:space="preserve"> – the two major phyla of the community </w:t>
      </w:r>
      <w:commentRangeEnd w:id="108"/>
      <w:r>
        <w:rPr>
          <w:rStyle w:val="CommentReference"/>
        </w:rPr>
        <w:commentReference w:id="108"/>
      </w:r>
      <w:r w:rsidR="007D4B58">
        <w:rPr>
          <w:rFonts w:asciiTheme="minorHAnsi" w:eastAsia="Times New Roman" w:hAnsiTheme="minorHAnsi"/>
          <w:color w:val="282625"/>
          <w:shd w:val="clear" w:color="auto" w:fill="FFFFFF"/>
        </w:rPr>
        <w:t>that changed in abundance after the rain</w:t>
      </w:r>
      <w:r w:rsidR="00F107C8">
        <w:rPr>
          <w:rFonts w:asciiTheme="minorHAnsi" w:eastAsia="Times New Roman" w:hAnsiTheme="minorHAnsi"/>
          <w:color w:val="282625"/>
          <w:shd w:val="clear" w:color="auto" w:fill="FFFFFF"/>
        </w:rPr>
        <w:t xml:space="preserve">. </w:t>
      </w:r>
      <w:commentRangeStart w:id="109"/>
      <w:r w:rsidR="00F107C8">
        <w:rPr>
          <w:rFonts w:asciiTheme="minorHAnsi" w:eastAsia="Times New Roman" w:hAnsiTheme="minorHAnsi"/>
          <w:color w:val="282625"/>
          <w:shd w:val="clear" w:color="auto" w:fill="FFFFFF"/>
        </w:rPr>
        <w:t xml:space="preserve">When looking at the functional changes within these taxa separately, we find that while many pathways changed in abundance after the rain, they remained in this state even in the following rain. Taken at face value, this would suggest that the functional shift resulting from the rain is linked to the shift in higher-order taxonomy of the community, as well as functional adaptations within individual phyla. On the other hand, the recovery in functional potential in the year following the rain can be explained by </w:t>
      </w:r>
      <w:r w:rsidR="00FF6796">
        <w:rPr>
          <w:rFonts w:asciiTheme="minorHAnsi" w:eastAsia="Times New Roman" w:hAnsiTheme="minorHAnsi"/>
          <w:color w:val="282625"/>
          <w:shd w:val="clear" w:color="auto" w:fill="FFFFFF"/>
        </w:rPr>
        <w:t xml:space="preserve">only </w:t>
      </w:r>
      <w:r w:rsidR="00F107C8">
        <w:rPr>
          <w:rFonts w:asciiTheme="minorHAnsi" w:eastAsia="Times New Roman" w:hAnsiTheme="minorHAnsi"/>
          <w:color w:val="282625"/>
          <w:shd w:val="clear" w:color="auto" w:fill="FFFFFF"/>
        </w:rPr>
        <w:t>the shift in taxonomic composition of the community, rather than functional adaptation within separate taxa.</w:t>
      </w:r>
      <w:commentRangeEnd w:id="109"/>
      <w:r>
        <w:rPr>
          <w:rStyle w:val="CommentReference"/>
        </w:rPr>
        <w:commentReference w:id="109"/>
      </w:r>
    </w:p>
    <w:p w14:paraId="5FF267CD" w14:textId="77777777" w:rsidR="00CA6689" w:rsidRDefault="00CA6689" w:rsidP="00E23719">
      <w:pPr>
        <w:rPr>
          <w:rFonts w:asciiTheme="minorHAnsi" w:eastAsia="Times New Roman" w:hAnsiTheme="minorHAnsi"/>
          <w:color w:val="282625"/>
          <w:shd w:val="clear" w:color="auto" w:fill="FFFFFF"/>
        </w:rPr>
      </w:pPr>
    </w:p>
    <w:p w14:paraId="71851AE8" w14:textId="6019B172" w:rsidR="00CA6689" w:rsidRDefault="00CA6689" w:rsidP="00E23719">
      <w:pPr>
        <w:rPr>
          <w:rFonts w:asciiTheme="minorHAnsi" w:eastAsia="Times New Roman" w:hAnsiTheme="minorHAnsi"/>
          <w:color w:val="282625"/>
          <w:shd w:val="clear" w:color="auto" w:fill="FFFFFF"/>
        </w:rPr>
      </w:pPr>
      <w:r w:rsidRPr="00CA6689">
        <w:rPr>
          <w:rFonts w:asciiTheme="minorHAnsi" w:eastAsia="Times New Roman" w:hAnsiTheme="minorHAnsi"/>
          <w:noProof/>
          <w:color w:val="282625"/>
          <w:shd w:val="clear" w:color="auto" w:fill="FFFFFF"/>
        </w:rPr>
        <w:lastRenderedPageBreak/>
        <w:drawing>
          <wp:inline distT="0" distB="0" distL="0" distR="0" wp14:anchorId="54B95BDF" wp14:editId="670D8642">
            <wp:extent cx="3366135" cy="3692679"/>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0829" cy="3697828"/>
                    </a:xfrm>
                    <a:prstGeom prst="rect">
                      <a:avLst/>
                    </a:prstGeom>
                  </pic:spPr>
                </pic:pic>
              </a:graphicData>
            </a:graphic>
          </wp:inline>
        </w:drawing>
      </w:r>
    </w:p>
    <w:p w14:paraId="518F5A37" w14:textId="08BEF3D9" w:rsidR="00CA6689" w:rsidRPr="00CA6689" w:rsidRDefault="00CA6689" w:rsidP="00CA6689">
      <w:pPr>
        <w:rPr>
          <w:rFonts w:asciiTheme="minorHAnsi" w:eastAsia="Times New Roman" w:hAnsiTheme="minorHAnsi"/>
          <w:i/>
          <w:color w:val="282625"/>
          <w:shd w:val="clear" w:color="auto" w:fill="FFFFFF"/>
        </w:rPr>
      </w:pPr>
      <w:r w:rsidRPr="00CA6689">
        <w:rPr>
          <w:rFonts w:asciiTheme="minorHAnsi" w:eastAsia="Times New Roman" w:hAnsiTheme="minorHAnsi"/>
          <w:i/>
          <w:color w:val="282625"/>
          <w:shd w:val="clear" w:color="auto" w:fill="FFFFFF"/>
        </w:rPr>
        <w:t>Figure 5:</w:t>
      </w:r>
      <w:r w:rsidR="00387B77">
        <w:rPr>
          <w:rFonts w:asciiTheme="minorHAnsi" w:eastAsia="Times New Roman" w:hAnsiTheme="minorHAnsi"/>
          <w:i/>
          <w:color w:val="282625"/>
          <w:shd w:val="clear" w:color="auto" w:fill="FFFFFF"/>
        </w:rPr>
        <w:t xml:space="preserve"> Overall functional potential of halite microbiomes across time.</w:t>
      </w:r>
      <w:r w:rsidRPr="00CA6689">
        <w:rPr>
          <w:rFonts w:asciiTheme="minorHAnsi" w:eastAsia="Times New Roman" w:hAnsiTheme="minorHAnsi"/>
          <w:i/>
          <w:color w:val="282625"/>
          <w:shd w:val="clear" w:color="auto" w:fill="FFFFFF"/>
        </w:rPr>
        <w:t xml:space="preserve"> A: PCA of functional potential (KEGG gene functions) showing relative similarity of f</w:t>
      </w:r>
      <w:r w:rsidR="00387B77">
        <w:rPr>
          <w:rFonts w:asciiTheme="minorHAnsi" w:eastAsia="Times New Roman" w:hAnsiTheme="minorHAnsi"/>
          <w:i/>
          <w:color w:val="282625"/>
          <w:shd w:val="clear" w:color="auto" w:fill="FFFFFF"/>
        </w:rPr>
        <w:t xml:space="preserve">unctional potential in samples. </w:t>
      </w:r>
      <w:r w:rsidRPr="00CA6689">
        <w:rPr>
          <w:rFonts w:asciiTheme="minorHAnsi" w:eastAsia="Times New Roman" w:hAnsiTheme="minorHAnsi"/>
          <w:i/>
          <w:color w:val="282625"/>
          <w:shd w:val="clear" w:color="auto" w:fill="FFFFFF"/>
        </w:rPr>
        <w:t>B: KEGG 2</w:t>
      </w:r>
      <w:r w:rsidRPr="00CA6689">
        <w:rPr>
          <w:rFonts w:asciiTheme="minorHAnsi" w:eastAsia="Times New Roman" w:hAnsiTheme="minorHAnsi"/>
          <w:i/>
          <w:color w:val="282625"/>
          <w:shd w:val="clear" w:color="auto" w:fill="FFFFFF"/>
          <w:vertAlign w:val="superscript"/>
        </w:rPr>
        <w:t>nd</w:t>
      </w:r>
      <w:r w:rsidRPr="00CA6689">
        <w:rPr>
          <w:rFonts w:asciiTheme="minorHAnsi" w:eastAsia="Times New Roman" w:hAnsiTheme="minorHAnsi"/>
          <w:i/>
          <w:color w:val="282625"/>
          <w:shd w:val="clear" w:color="auto" w:fill="FFFFFF"/>
        </w:rPr>
        <w:t xml:space="preserve"> </w:t>
      </w:r>
      <w:r w:rsidR="00387B77">
        <w:rPr>
          <w:rFonts w:asciiTheme="minorHAnsi" w:eastAsia="Times New Roman" w:hAnsiTheme="minorHAnsi"/>
          <w:i/>
          <w:color w:val="282625"/>
          <w:shd w:val="clear" w:color="auto" w:fill="FFFFFF"/>
        </w:rPr>
        <w:t>level pathways that are</w:t>
      </w:r>
      <w:r w:rsidRPr="00CA6689">
        <w:rPr>
          <w:rFonts w:asciiTheme="minorHAnsi" w:eastAsia="Times New Roman" w:hAnsiTheme="minorHAnsi"/>
          <w:i/>
          <w:color w:val="282625"/>
          <w:shd w:val="clear" w:color="auto" w:fill="FFFFFF"/>
        </w:rPr>
        <w:t xml:space="preserve"> differentially present across time (ANOVA </w:t>
      </w:r>
      <w:proofErr w:type="spellStart"/>
      <w:r w:rsidRPr="00CA6689">
        <w:rPr>
          <w:rFonts w:asciiTheme="minorHAnsi" w:eastAsia="Times New Roman" w:hAnsiTheme="minorHAnsi"/>
          <w:i/>
          <w:color w:val="282625"/>
          <w:shd w:val="clear" w:color="auto" w:fill="FFFFFF"/>
        </w:rPr>
        <w:t>pval</w:t>
      </w:r>
      <w:proofErr w:type="spellEnd"/>
      <w:r w:rsidRPr="00CA6689">
        <w:rPr>
          <w:rFonts w:asciiTheme="minorHAnsi" w:eastAsia="Times New Roman" w:hAnsiTheme="minorHAnsi"/>
          <w:i/>
          <w:color w:val="282625"/>
          <w:shd w:val="clear" w:color="auto" w:fill="FFFFFF"/>
        </w:rPr>
        <w:t>&lt;0.001). C: KEGG 1</w:t>
      </w:r>
      <w:r w:rsidRPr="00CA6689">
        <w:rPr>
          <w:rFonts w:asciiTheme="minorHAnsi" w:eastAsia="Times New Roman" w:hAnsiTheme="minorHAnsi"/>
          <w:i/>
          <w:color w:val="282625"/>
          <w:shd w:val="clear" w:color="auto" w:fill="FFFFFF"/>
          <w:vertAlign w:val="superscript"/>
        </w:rPr>
        <w:t>st</w:t>
      </w:r>
      <w:r w:rsidR="00387B77">
        <w:rPr>
          <w:rFonts w:asciiTheme="minorHAnsi" w:eastAsia="Times New Roman" w:hAnsiTheme="minorHAnsi"/>
          <w:i/>
          <w:color w:val="282625"/>
          <w:shd w:val="clear" w:color="auto" w:fill="FFFFFF"/>
        </w:rPr>
        <w:t xml:space="preserve"> level pathways that are</w:t>
      </w:r>
      <w:r w:rsidRPr="00CA6689">
        <w:rPr>
          <w:rFonts w:asciiTheme="minorHAnsi" w:eastAsia="Times New Roman" w:hAnsiTheme="minorHAnsi"/>
          <w:i/>
          <w:color w:val="282625"/>
          <w:shd w:val="clear" w:color="auto" w:fill="FFFFFF"/>
        </w:rPr>
        <w:t xml:space="preserve"> differentially present across time (ANOVA </w:t>
      </w:r>
      <w:proofErr w:type="spellStart"/>
      <w:r w:rsidRPr="00CA6689">
        <w:rPr>
          <w:rFonts w:asciiTheme="minorHAnsi" w:eastAsia="Times New Roman" w:hAnsiTheme="minorHAnsi"/>
          <w:i/>
          <w:color w:val="282625"/>
          <w:shd w:val="clear" w:color="auto" w:fill="FFFFFF"/>
        </w:rPr>
        <w:t>pval</w:t>
      </w:r>
      <w:proofErr w:type="spellEnd"/>
      <w:r w:rsidRPr="00CA6689">
        <w:rPr>
          <w:rFonts w:asciiTheme="minorHAnsi" w:eastAsia="Times New Roman" w:hAnsiTheme="minorHAnsi"/>
          <w:i/>
          <w:color w:val="282625"/>
          <w:shd w:val="clear" w:color="auto" w:fill="FFFFFF"/>
        </w:rPr>
        <w:t xml:space="preserve">&lt;0.001). D/E: Abundance of the same functions as in C, but only within </w:t>
      </w:r>
      <w:proofErr w:type="spellStart"/>
      <w:r w:rsidRPr="00CA6689">
        <w:rPr>
          <w:rFonts w:asciiTheme="minorHAnsi" w:eastAsia="Times New Roman" w:hAnsiTheme="minorHAnsi"/>
          <w:i/>
          <w:color w:val="282625"/>
          <w:shd w:val="clear" w:color="auto" w:fill="FFFFFF"/>
        </w:rPr>
        <w:t>Halobacteria</w:t>
      </w:r>
      <w:proofErr w:type="spellEnd"/>
      <w:r w:rsidRPr="00CA6689">
        <w:rPr>
          <w:rFonts w:asciiTheme="minorHAnsi" w:eastAsia="Times New Roman" w:hAnsiTheme="minorHAnsi"/>
          <w:i/>
          <w:color w:val="282625"/>
          <w:shd w:val="clear" w:color="auto" w:fill="FFFFFF"/>
        </w:rPr>
        <w:t xml:space="preserve"> and </w:t>
      </w:r>
      <w:proofErr w:type="spellStart"/>
      <w:r w:rsidRPr="00CA6689">
        <w:rPr>
          <w:rFonts w:asciiTheme="minorHAnsi" w:eastAsia="Times New Roman" w:hAnsiTheme="minorHAnsi"/>
          <w:i/>
          <w:color w:val="282625"/>
          <w:shd w:val="clear" w:color="auto" w:fill="FFFFFF"/>
        </w:rPr>
        <w:t>Bacte</w:t>
      </w:r>
      <w:ins w:id="110" w:author="Jocelyne DiRuggiero" w:date="2018-07-10T18:02:00Z">
        <w:r w:rsidR="004D4153">
          <w:rPr>
            <w:rFonts w:asciiTheme="minorHAnsi" w:eastAsia="Times New Roman" w:hAnsiTheme="minorHAnsi"/>
            <w:i/>
            <w:color w:val="282625"/>
            <w:shd w:val="clear" w:color="auto" w:fill="FFFFFF"/>
          </w:rPr>
          <w:t>r</w:t>
        </w:r>
      </w:ins>
      <w:r w:rsidRPr="00CA6689">
        <w:rPr>
          <w:rFonts w:asciiTheme="minorHAnsi" w:eastAsia="Times New Roman" w:hAnsiTheme="minorHAnsi"/>
          <w:i/>
          <w:color w:val="282625"/>
          <w:shd w:val="clear" w:color="auto" w:fill="FFFFFF"/>
        </w:rPr>
        <w:t>oidetes</w:t>
      </w:r>
      <w:proofErr w:type="spellEnd"/>
      <w:ins w:id="111" w:author="Jocelyne DiRuggiero" w:date="2018-07-10T18:08:00Z">
        <w:r w:rsidR="004D4153">
          <w:rPr>
            <w:rFonts w:asciiTheme="minorHAnsi" w:eastAsia="Times New Roman" w:hAnsiTheme="minorHAnsi"/>
            <w:i/>
            <w:color w:val="282625"/>
            <w:shd w:val="clear" w:color="auto" w:fill="FFFFFF"/>
          </w:rPr>
          <w:t xml:space="preserve"> What is missing in those </w:t>
        </w:r>
        <w:proofErr w:type="gramStart"/>
        <w:r w:rsidR="004D4153">
          <w:rPr>
            <w:rFonts w:asciiTheme="minorHAnsi" w:eastAsia="Times New Roman" w:hAnsiTheme="minorHAnsi"/>
            <w:i/>
            <w:color w:val="282625"/>
            <w:shd w:val="clear" w:color="auto" w:fill="FFFFFF"/>
          </w:rPr>
          <w:t>taxa?</w:t>
        </w:r>
      </w:ins>
      <w:r w:rsidRPr="00CA6689">
        <w:rPr>
          <w:rFonts w:asciiTheme="minorHAnsi" w:eastAsia="Times New Roman" w:hAnsiTheme="minorHAnsi"/>
          <w:i/>
          <w:color w:val="282625"/>
          <w:shd w:val="clear" w:color="auto" w:fill="FFFFFF"/>
        </w:rPr>
        <w:t>.</w:t>
      </w:r>
      <w:proofErr w:type="gramEnd"/>
      <w:r w:rsidRPr="00CA6689">
        <w:rPr>
          <w:rFonts w:asciiTheme="minorHAnsi" w:eastAsia="Times New Roman" w:hAnsiTheme="minorHAnsi"/>
          <w:i/>
          <w:color w:val="282625"/>
          <w:shd w:val="clear" w:color="auto" w:fill="FFFFFF"/>
        </w:rPr>
        <w:t xml:space="preserve"> </w:t>
      </w:r>
    </w:p>
    <w:p w14:paraId="78767DFF" w14:textId="77777777" w:rsidR="00CA6689" w:rsidRDefault="00CA6689" w:rsidP="00E23719">
      <w:pPr>
        <w:rPr>
          <w:rFonts w:asciiTheme="minorHAnsi" w:eastAsia="Times New Roman" w:hAnsiTheme="minorHAnsi"/>
          <w:color w:val="282625"/>
          <w:shd w:val="clear" w:color="auto" w:fill="FFFFFF"/>
        </w:rPr>
      </w:pPr>
    </w:p>
    <w:p w14:paraId="541B8D18" w14:textId="77777777" w:rsidR="00E65F13" w:rsidRPr="00331B51" w:rsidRDefault="00E65F13" w:rsidP="00456013">
      <w:pPr>
        <w:rPr>
          <w:rFonts w:asciiTheme="minorHAnsi" w:hAnsiTheme="minorHAnsi" w:cstheme="minorBidi"/>
        </w:rPr>
      </w:pPr>
    </w:p>
    <w:p w14:paraId="48F3430B" w14:textId="670064C1" w:rsidR="00B421FB" w:rsidRPr="00331B51" w:rsidRDefault="00D562E1" w:rsidP="00456013">
      <w:pPr>
        <w:rPr>
          <w:rFonts w:asciiTheme="minorHAnsi" w:hAnsiTheme="minorHAnsi"/>
          <w:b/>
        </w:rPr>
      </w:pPr>
      <w:r w:rsidRPr="00331B51">
        <w:rPr>
          <w:rFonts w:asciiTheme="minorHAnsi" w:hAnsiTheme="minorHAnsi"/>
          <w:b/>
        </w:rPr>
        <w:t>The i</w:t>
      </w:r>
      <w:r w:rsidR="00B421FB" w:rsidRPr="00331B51">
        <w:rPr>
          <w:rFonts w:asciiTheme="minorHAnsi" w:hAnsiTheme="minorHAnsi"/>
          <w:b/>
        </w:rPr>
        <w:t xml:space="preserve">ndividual </w:t>
      </w:r>
      <w:r w:rsidRPr="00331B51">
        <w:rPr>
          <w:rFonts w:asciiTheme="minorHAnsi" w:hAnsiTheme="minorHAnsi"/>
          <w:b/>
        </w:rPr>
        <w:t xml:space="preserve">community membership was </w:t>
      </w:r>
      <w:r w:rsidR="00B421FB" w:rsidRPr="00331B51">
        <w:rPr>
          <w:rFonts w:asciiTheme="minorHAnsi" w:hAnsiTheme="minorHAnsi"/>
          <w:b/>
        </w:rPr>
        <w:t xml:space="preserve">permanently </w:t>
      </w:r>
      <w:r w:rsidRPr="00331B51">
        <w:rPr>
          <w:rFonts w:asciiTheme="minorHAnsi" w:hAnsiTheme="minorHAnsi"/>
          <w:b/>
        </w:rPr>
        <w:t xml:space="preserve">rearranged by </w:t>
      </w:r>
      <w:r w:rsidR="00B421FB" w:rsidRPr="00331B51">
        <w:rPr>
          <w:rFonts w:asciiTheme="minorHAnsi" w:hAnsiTheme="minorHAnsi"/>
          <w:b/>
        </w:rPr>
        <w:t>the rain</w:t>
      </w:r>
      <w:r w:rsidRPr="00331B51">
        <w:rPr>
          <w:rFonts w:asciiTheme="minorHAnsi" w:hAnsiTheme="minorHAnsi"/>
          <w:b/>
        </w:rPr>
        <w:t xml:space="preserve"> even</w:t>
      </w:r>
      <w:ins w:id="112" w:author="Jocelyne DiRuggiero" w:date="2018-07-10T17:42:00Z">
        <w:r w:rsidR="001458D0">
          <w:rPr>
            <w:rFonts w:asciiTheme="minorHAnsi" w:hAnsiTheme="minorHAnsi"/>
            <w:b/>
          </w:rPr>
          <w:t>t</w:t>
        </w:r>
      </w:ins>
    </w:p>
    <w:p w14:paraId="5A68BC3D" w14:textId="1A88A106" w:rsidR="00DE707E" w:rsidRPr="00331B51" w:rsidRDefault="00A33742" w:rsidP="00A97C25">
      <w:pPr>
        <w:rPr>
          <w:rFonts w:asciiTheme="minorHAnsi" w:hAnsiTheme="minorHAnsi"/>
        </w:rPr>
      </w:pPr>
      <w:r w:rsidRPr="00331B51">
        <w:rPr>
          <w:rFonts w:asciiTheme="minorHAnsi" w:hAnsiTheme="minorHAnsi"/>
        </w:rPr>
        <w:tab/>
      </w:r>
      <w:r w:rsidRPr="00F00F6A">
        <w:rPr>
          <w:rFonts w:asciiTheme="minorHAnsi" w:hAnsiTheme="minorHAnsi"/>
          <w:highlight w:val="cyan"/>
          <w:rPrChange w:id="113" w:author="Jocelyne DiRuggiero" w:date="2018-07-10T18:12:00Z">
            <w:rPr>
              <w:rFonts w:asciiTheme="minorHAnsi" w:hAnsiTheme="minorHAnsi"/>
            </w:rPr>
          </w:rPrChange>
        </w:rPr>
        <w:t>To compare</w:t>
      </w:r>
      <w:r w:rsidRPr="00331B51">
        <w:rPr>
          <w:rFonts w:asciiTheme="minorHAnsi" w:hAnsiTheme="minorHAnsi"/>
        </w:rPr>
        <w:t xml:space="preserve"> halite samples </w:t>
      </w:r>
      <w:commentRangeStart w:id="114"/>
      <w:r w:rsidR="0020433F" w:rsidRPr="00331B51">
        <w:rPr>
          <w:rFonts w:asciiTheme="minorHAnsi" w:hAnsiTheme="minorHAnsi"/>
        </w:rPr>
        <w:t xml:space="preserve">from </w:t>
      </w:r>
      <w:r w:rsidR="00DB3389" w:rsidRPr="00331B51">
        <w:rPr>
          <w:rFonts w:asciiTheme="minorHAnsi" w:hAnsiTheme="minorHAnsi"/>
        </w:rPr>
        <w:t xml:space="preserve">the main sampling site </w:t>
      </w:r>
      <w:commentRangeEnd w:id="114"/>
      <w:r w:rsidR="008D1B53">
        <w:rPr>
          <w:rStyle w:val="CommentReference"/>
        </w:rPr>
        <w:commentReference w:id="114"/>
      </w:r>
      <w:r w:rsidRPr="00331B51">
        <w:rPr>
          <w:rFonts w:asciiTheme="minorHAnsi" w:hAnsiTheme="minorHAnsi"/>
        </w:rPr>
        <w:t xml:space="preserve">at the lowest taxonomic rank, </w:t>
      </w:r>
      <w:r w:rsidR="00820A14" w:rsidRPr="00331B51">
        <w:rPr>
          <w:rFonts w:asciiTheme="minorHAnsi" w:hAnsiTheme="minorHAnsi"/>
        </w:rPr>
        <w:t xml:space="preserve">an </w:t>
      </w:r>
      <w:r w:rsidR="00020E32" w:rsidRPr="00331B51">
        <w:rPr>
          <w:rFonts w:asciiTheme="minorHAnsi" w:hAnsiTheme="minorHAnsi"/>
        </w:rPr>
        <w:t>u</w:t>
      </w:r>
      <w:r w:rsidR="0020433F" w:rsidRPr="00331B51">
        <w:rPr>
          <w:rFonts w:asciiTheme="minorHAnsi" w:hAnsiTheme="minorHAnsi"/>
        </w:rPr>
        <w:t>nweighte</w:t>
      </w:r>
      <w:r w:rsidR="00820A14" w:rsidRPr="00331B51">
        <w:rPr>
          <w:rFonts w:asciiTheme="minorHAnsi" w:hAnsiTheme="minorHAnsi"/>
        </w:rPr>
        <w:t xml:space="preserve">d </w:t>
      </w:r>
      <w:proofErr w:type="spellStart"/>
      <w:r w:rsidR="00820A14" w:rsidRPr="00331B51">
        <w:rPr>
          <w:rFonts w:asciiTheme="minorHAnsi" w:hAnsiTheme="minorHAnsi"/>
        </w:rPr>
        <w:t>Unifrac</w:t>
      </w:r>
      <w:proofErr w:type="spellEnd"/>
      <w:r w:rsidR="00820A14" w:rsidRPr="00331B51">
        <w:rPr>
          <w:rFonts w:asciiTheme="minorHAnsi" w:hAnsiTheme="minorHAnsi"/>
        </w:rPr>
        <w:t xml:space="preserve"> dissimilarity matrix was constructed from </w:t>
      </w:r>
      <w:commentRangeStart w:id="115"/>
      <w:r w:rsidR="00820A14" w:rsidRPr="00331B51">
        <w:rPr>
          <w:rFonts w:asciiTheme="minorHAnsi" w:hAnsiTheme="minorHAnsi"/>
        </w:rPr>
        <w:t xml:space="preserve">OTUs </w:t>
      </w:r>
      <w:commentRangeEnd w:id="115"/>
      <w:r w:rsidR="004D4153">
        <w:rPr>
          <w:rStyle w:val="CommentReference"/>
        </w:rPr>
        <w:commentReference w:id="115"/>
      </w:r>
      <w:r w:rsidR="00820A14" w:rsidRPr="00331B51">
        <w:rPr>
          <w:rFonts w:asciiTheme="minorHAnsi" w:hAnsiTheme="minorHAnsi"/>
        </w:rPr>
        <w:t>constructed from the rDNA sequencing.</w:t>
      </w:r>
      <w:r w:rsidRPr="00331B51">
        <w:rPr>
          <w:rFonts w:asciiTheme="minorHAnsi" w:hAnsiTheme="minorHAnsi"/>
        </w:rPr>
        <w:t xml:space="preserve"> Principal </w:t>
      </w:r>
      <w:r w:rsidR="00020E32" w:rsidRPr="00331B51">
        <w:rPr>
          <w:rFonts w:asciiTheme="minorHAnsi" w:hAnsiTheme="minorHAnsi"/>
        </w:rPr>
        <w:t>coordinate</w:t>
      </w:r>
      <w:r w:rsidRPr="00331B51">
        <w:rPr>
          <w:rFonts w:asciiTheme="minorHAnsi" w:hAnsiTheme="minorHAnsi"/>
        </w:rPr>
        <w:t xml:space="preserve"> analysis </w:t>
      </w:r>
      <w:r w:rsidR="00020E32" w:rsidRPr="00331B51">
        <w:rPr>
          <w:rFonts w:asciiTheme="minorHAnsi" w:hAnsiTheme="minorHAnsi"/>
        </w:rPr>
        <w:t xml:space="preserve">and </w:t>
      </w:r>
      <w:r w:rsidR="00A97C25" w:rsidRPr="00331B51">
        <w:rPr>
          <w:rFonts w:asciiTheme="minorHAnsi" w:hAnsiTheme="minorHAnsi"/>
        </w:rPr>
        <w:t>as well as hierarchical clustering</w:t>
      </w:r>
      <w:r w:rsidR="00020E32" w:rsidRPr="00331B51">
        <w:rPr>
          <w:rFonts w:asciiTheme="minorHAnsi" w:hAnsiTheme="minorHAnsi"/>
        </w:rPr>
        <w:t xml:space="preserve"> </w:t>
      </w:r>
      <w:r w:rsidR="00A97C25" w:rsidRPr="00331B51">
        <w:rPr>
          <w:rFonts w:asciiTheme="minorHAnsi" w:hAnsiTheme="minorHAnsi"/>
        </w:rPr>
        <w:t xml:space="preserve">of the </w:t>
      </w:r>
      <w:r w:rsidR="007D4B58">
        <w:rPr>
          <w:rFonts w:asciiTheme="minorHAnsi" w:hAnsiTheme="minorHAnsi"/>
        </w:rPr>
        <w:t xml:space="preserve">unweighted </w:t>
      </w:r>
      <w:proofErr w:type="spellStart"/>
      <w:r w:rsidR="007D4B58">
        <w:rPr>
          <w:rFonts w:asciiTheme="minorHAnsi" w:hAnsiTheme="minorHAnsi"/>
        </w:rPr>
        <w:t>Unifrac</w:t>
      </w:r>
      <w:proofErr w:type="spellEnd"/>
      <w:r w:rsidR="007D4B58">
        <w:rPr>
          <w:rFonts w:asciiTheme="minorHAnsi" w:hAnsiTheme="minorHAnsi"/>
        </w:rPr>
        <w:t xml:space="preserve"> </w:t>
      </w:r>
      <w:r w:rsidR="00A97C25" w:rsidRPr="00331B51">
        <w:rPr>
          <w:rFonts w:asciiTheme="minorHAnsi" w:hAnsiTheme="minorHAnsi"/>
        </w:rPr>
        <w:t xml:space="preserve">dissimilarity matrix </w:t>
      </w:r>
      <w:r w:rsidR="00020E32" w:rsidRPr="00331B51">
        <w:rPr>
          <w:rFonts w:asciiTheme="minorHAnsi" w:hAnsiTheme="minorHAnsi"/>
        </w:rPr>
        <w:t>reveal</w:t>
      </w:r>
      <w:r w:rsidR="00A97C25" w:rsidRPr="00331B51">
        <w:rPr>
          <w:rFonts w:asciiTheme="minorHAnsi" w:hAnsiTheme="minorHAnsi"/>
        </w:rPr>
        <w:t>ed the relative similarity of the replicates to each over</w:t>
      </w:r>
      <w:r w:rsidR="00820A14" w:rsidRPr="00331B51">
        <w:rPr>
          <w:rFonts w:asciiTheme="minorHAnsi" w:hAnsiTheme="minorHAnsi"/>
        </w:rPr>
        <w:t xml:space="preserve"> in terms of presence or absence of OTUs</w:t>
      </w:r>
      <w:r w:rsidR="00A97C25" w:rsidRPr="00331B51">
        <w:rPr>
          <w:rFonts w:asciiTheme="minorHAnsi" w:hAnsiTheme="minorHAnsi"/>
        </w:rPr>
        <w:t>.</w:t>
      </w:r>
      <w:r w:rsidRPr="00331B51">
        <w:rPr>
          <w:rFonts w:asciiTheme="minorHAnsi" w:hAnsiTheme="minorHAnsi"/>
        </w:rPr>
        <w:t xml:space="preserve"> </w:t>
      </w:r>
      <w:r w:rsidR="00A97C25" w:rsidRPr="00331B51">
        <w:rPr>
          <w:rFonts w:asciiTheme="minorHAnsi" w:hAnsiTheme="minorHAnsi"/>
        </w:rPr>
        <w:t>W</w:t>
      </w:r>
      <w:r w:rsidRPr="00331B51">
        <w:rPr>
          <w:rFonts w:asciiTheme="minorHAnsi" w:hAnsiTheme="minorHAnsi"/>
        </w:rPr>
        <w:t>e found that the pre-rain replicates from 2014-09 and 2015-06 cluster together and are not significantly different.</w:t>
      </w:r>
      <w:r w:rsidR="00A97C25" w:rsidRPr="00331B51">
        <w:rPr>
          <w:rFonts w:asciiTheme="minorHAnsi" w:hAnsiTheme="minorHAnsi"/>
        </w:rPr>
        <w:t xml:space="preserve"> T</w:t>
      </w:r>
      <w:r w:rsidRPr="00331B51">
        <w:rPr>
          <w:rFonts w:asciiTheme="minorHAnsi" w:hAnsiTheme="minorHAnsi"/>
        </w:rPr>
        <w:t>he samples</w:t>
      </w:r>
      <w:r w:rsidR="00A97C25" w:rsidRPr="00331B51">
        <w:rPr>
          <w:rFonts w:asciiTheme="minorHAnsi" w:hAnsiTheme="minorHAnsi"/>
        </w:rPr>
        <w:t xml:space="preserve"> from halites harvested on</w:t>
      </w:r>
      <w:r w:rsidRPr="00331B51">
        <w:rPr>
          <w:rFonts w:asciiTheme="minorHAnsi" w:hAnsiTheme="minorHAnsi"/>
        </w:rPr>
        <w:t xml:space="preserve"> 2016-02 </w:t>
      </w:r>
      <w:r w:rsidR="00A97C25" w:rsidRPr="00331B51">
        <w:rPr>
          <w:rFonts w:asciiTheme="minorHAnsi" w:hAnsiTheme="minorHAnsi"/>
        </w:rPr>
        <w:t xml:space="preserve">(post-rain) </w:t>
      </w:r>
      <w:r w:rsidR="00020E32" w:rsidRPr="00331B51">
        <w:rPr>
          <w:rFonts w:asciiTheme="minorHAnsi" w:hAnsiTheme="minorHAnsi"/>
        </w:rPr>
        <w:t>f</w:t>
      </w:r>
      <w:r w:rsidR="00997D71" w:rsidRPr="00331B51">
        <w:rPr>
          <w:rFonts w:asciiTheme="minorHAnsi" w:hAnsiTheme="minorHAnsi"/>
        </w:rPr>
        <w:t>orm</w:t>
      </w:r>
      <w:r w:rsidR="00020E32" w:rsidRPr="00331B51">
        <w:rPr>
          <w:rFonts w:asciiTheme="minorHAnsi" w:hAnsiTheme="minorHAnsi"/>
        </w:rPr>
        <w:t xml:space="preserve"> </w:t>
      </w:r>
      <w:r w:rsidR="00A97C25" w:rsidRPr="00331B51">
        <w:rPr>
          <w:rFonts w:asciiTheme="minorHAnsi" w:hAnsiTheme="minorHAnsi"/>
        </w:rPr>
        <w:t xml:space="preserve">a </w:t>
      </w:r>
      <w:r w:rsidR="00020E32" w:rsidRPr="00331B51">
        <w:rPr>
          <w:rFonts w:asciiTheme="minorHAnsi" w:hAnsiTheme="minorHAnsi"/>
        </w:rPr>
        <w:t xml:space="preserve">distinct </w:t>
      </w:r>
      <w:r w:rsidRPr="00331B51">
        <w:rPr>
          <w:rFonts w:asciiTheme="minorHAnsi" w:hAnsiTheme="minorHAnsi"/>
        </w:rPr>
        <w:t>cluster</w:t>
      </w:r>
      <w:r w:rsidR="00A97C25" w:rsidRPr="00331B51">
        <w:rPr>
          <w:rFonts w:asciiTheme="minorHAnsi" w:hAnsiTheme="minorHAnsi"/>
        </w:rPr>
        <w:t xml:space="preserve"> </w:t>
      </w:r>
      <w:r w:rsidRPr="00331B51">
        <w:rPr>
          <w:rFonts w:asciiTheme="minorHAnsi" w:hAnsiTheme="minorHAnsi"/>
        </w:rPr>
        <w:t xml:space="preserve">separately </w:t>
      </w:r>
      <w:r w:rsidR="00A97C25" w:rsidRPr="00331B51">
        <w:rPr>
          <w:rFonts w:asciiTheme="minorHAnsi" w:hAnsiTheme="minorHAnsi"/>
        </w:rPr>
        <w:t xml:space="preserve">from </w:t>
      </w:r>
      <w:r w:rsidR="00020E32" w:rsidRPr="00331B51">
        <w:rPr>
          <w:rFonts w:asciiTheme="minorHAnsi" w:hAnsiTheme="minorHAnsi"/>
        </w:rPr>
        <w:t>the pre-rain samples</w:t>
      </w:r>
      <w:r w:rsidR="00A97C25" w:rsidRPr="00331B51">
        <w:rPr>
          <w:rFonts w:asciiTheme="minorHAnsi" w:hAnsiTheme="minorHAnsi"/>
        </w:rPr>
        <w:t>, confirming a composition change resulting from the rain</w:t>
      </w:r>
      <w:ins w:id="116" w:author="Jocelyne DiRuggiero" w:date="2018-07-10T18:11:00Z">
        <w:r w:rsidR="00F00F6A">
          <w:rPr>
            <w:rFonts w:asciiTheme="minorHAnsi" w:hAnsiTheme="minorHAnsi"/>
          </w:rPr>
          <w:t xml:space="preserve"> (fig?)</w:t>
        </w:r>
      </w:ins>
      <w:r w:rsidR="00020E32" w:rsidRPr="00331B51">
        <w:rPr>
          <w:rFonts w:asciiTheme="minorHAnsi" w:hAnsiTheme="minorHAnsi"/>
        </w:rPr>
        <w:t xml:space="preserve">. </w:t>
      </w:r>
      <w:r w:rsidR="00A97C25" w:rsidRPr="00331B51">
        <w:rPr>
          <w:rFonts w:asciiTheme="minorHAnsi" w:hAnsiTheme="minorHAnsi"/>
        </w:rPr>
        <w:t xml:space="preserve">Most striking however, the taxonomic composition at the level did not recover in the year following the rain. Indeed, the samples </w:t>
      </w:r>
      <w:r w:rsidR="007D4B58">
        <w:rPr>
          <w:rFonts w:asciiTheme="minorHAnsi" w:hAnsiTheme="minorHAnsi"/>
        </w:rPr>
        <w:t>from</w:t>
      </w:r>
      <w:r w:rsidR="00A97C25" w:rsidRPr="00331B51">
        <w:rPr>
          <w:rFonts w:asciiTheme="minorHAnsi" w:hAnsiTheme="minorHAnsi"/>
        </w:rPr>
        <w:t xml:space="preserve"> 2017-02 (a year after the rain) are more similar to the samples from 2016-02 than they are to samples collected before the rain.</w:t>
      </w:r>
      <w:r w:rsidR="00820A14" w:rsidRPr="00331B51">
        <w:rPr>
          <w:rFonts w:asciiTheme="minorHAnsi" w:hAnsiTheme="minorHAnsi"/>
        </w:rPr>
        <w:t xml:space="preserve"> </w:t>
      </w:r>
      <w:commentRangeStart w:id="117"/>
      <w:r w:rsidR="00820A14" w:rsidRPr="00331B51">
        <w:rPr>
          <w:rFonts w:asciiTheme="minorHAnsi" w:hAnsiTheme="minorHAnsi"/>
        </w:rPr>
        <w:t>In the context of the community structure recovery at higher taxonomic ranks (domain and phylum), these results suggest that while the taxonomic structure recovered in the year following the rain, the individual community members representing each taxonomic group have been rearranged.</w:t>
      </w:r>
      <w:commentRangeEnd w:id="117"/>
      <w:r w:rsidR="00F00F6A">
        <w:rPr>
          <w:rStyle w:val="CommentReference"/>
        </w:rPr>
        <w:commentReference w:id="117"/>
      </w:r>
    </w:p>
    <w:p w14:paraId="7EF19629" w14:textId="35F05A9B" w:rsidR="00A656A1" w:rsidRPr="00331B51" w:rsidRDefault="00FE249B" w:rsidP="00456013">
      <w:pPr>
        <w:rPr>
          <w:rFonts w:asciiTheme="minorHAnsi" w:hAnsiTheme="minorHAnsi" w:cstheme="minorBidi"/>
        </w:rPr>
      </w:pPr>
      <w:r w:rsidRPr="00331B51">
        <w:rPr>
          <w:rFonts w:asciiTheme="minorHAnsi" w:hAnsiTheme="minorHAnsi" w:cstheme="minorBidi"/>
        </w:rPr>
        <w:lastRenderedPageBreak/>
        <w:tab/>
      </w:r>
      <w:r w:rsidRPr="00F00F6A">
        <w:rPr>
          <w:rFonts w:asciiTheme="minorHAnsi" w:hAnsiTheme="minorHAnsi" w:cstheme="minorBidi"/>
          <w:highlight w:val="cyan"/>
          <w:rPrChange w:id="118" w:author="Jocelyne DiRuggiero" w:date="2018-07-10T18:12:00Z">
            <w:rPr>
              <w:rFonts w:asciiTheme="minorHAnsi" w:hAnsiTheme="minorHAnsi" w:cstheme="minorBidi"/>
            </w:rPr>
          </w:rPrChange>
        </w:rPr>
        <w:t xml:space="preserve">To </w:t>
      </w:r>
      <w:r w:rsidR="00EB320E" w:rsidRPr="00F00F6A">
        <w:rPr>
          <w:rFonts w:asciiTheme="minorHAnsi" w:hAnsiTheme="minorHAnsi" w:cstheme="minorBidi"/>
          <w:highlight w:val="cyan"/>
          <w:rPrChange w:id="119" w:author="Jocelyne DiRuggiero" w:date="2018-07-10T18:12:00Z">
            <w:rPr>
              <w:rFonts w:asciiTheme="minorHAnsi" w:hAnsiTheme="minorHAnsi" w:cstheme="minorBidi"/>
            </w:rPr>
          </w:rPrChange>
        </w:rPr>
        <w:t xml:space="preserve">further </w:t>
      </w:r>
      <w:r w:rsidRPr="00F00F6A">
        <w:rPr>
          <w:rFonts w:asciiTheme="minorHAnsi" w:hAnsiTheme="minorHAnsi" w:cstheme="minorBidi"/>
          <w:highlight w:val="cyan"/>
          <w:rPrChange w:id="120" w:author="Jocelyne DiRuggiero" w:date="2018-07-10T18:12:00Z">
            <w:rPr>
              <w:rFonts w:asciiTheme="minorHAnsi" w:hAnsiTheme="minorHAnsi" w:cstheme="minorBidi"/>
            </w:rPr>
          </w:rPrChange>
        </w:rPr>
        <w:t>investigate</w:t>
      </w:r>
      <w:r w:rsidRPr="00331B51">
        <w:rPr>
          <w:rFonts w:asciiTheme="minorHAnsi" w:hAnsiTheme="minorHAnsi" w:cstheme="minorBidi"/>
        </w:rPr>
        <w:t xml:space="preserve"> </w:t>
      </w:r>
      <w:r w:rsidR="00EB320E" w:rsidRPr="00331B51">
        <w:rPr>
          <w:rFonts w:asciiTheme="minorHAnsi" w:hAnsiTheme="minorHAnsi" w:cstheme="minorBidi"/>
        </w:rPr>
        <w:t xml:space="preserve">this phenomenon, the </w:t>
      </w:r>
      <w:r w:rsidRPr="00331B51">
        <w:rPr>
          <w:rFonts w:asciiTheme="minorHAnsi" w:hAnsiTheme="minorHAnsi" w:cstheme="minorBidi"/>
        </w:rPr>
        <w:t>changes in abundance of individual community members</w:t>
      </w:r>
      <w:r w:rsidR="00A656A1" w:rsidRPr="00331B51">
        <w:rPr>
          <w:rFonts w:asciiTheme="minorHAnsi" w:hAnsiTheme="minorHAnsi" w:cstheme="minorBidi"/>
        </w:rPr>
        <w:t xml:space="preserve"> were inspected at the level</w:t>
      </w:r>
      <w:r w:rsidR="00EB320E" w:rsidRPr="00331B51">
        <w:rPr>
          <w:rFonts w:asciiTheme="minorHAnsi" w:hAnsiTheme="minorHAnsi" w:cstheme="minorBidi"/>
        </w:rPr>
        <w:t xml:space="preserve"> of</w:t>
      </w:r>
      <w:r w:rsidR="00A656A1" w:rsidRPr="00331B51">
        <w:rPr>
          <w:rFonts w:asciiTheme="minorHAnsi" w:hAnsiTheme="minorHAnsi" w:cstheme="minorBidi"/>
        </w:rPr>
        <w:t xml:space="preserve"> </w:t>
      </w:r>
      <w:r w:rsidR="007D4B58">
        <w:rPr>
          <w:rFonts w:asciiTheme="minorHAnsi" w:hAnsiTheme="minorHAnsi" w:cstheme="minorBidi"/>
        </w:rPr>
        <w:t>population genomes</w:t>
      </w:r>
      <w:r w:rsidR="00A656A1" w:rsidRPr="00331B51">
        <w:rPr>
          <w:rFonts w:asciiTheme="minorHAnsi" w:hAnsiTheme="minorHAnsi" w:cstheme="minorBidi"/>
        </w:rPr>
        <w:t xml:space="preserve"> in the WMG data.</w:t>
      </w:r>
    </w:p>
    <w:p w14:paraId="52E64E50" w14:textId="1604A33D" w:rsidR="00A656A1" w:rsidRPr="00331B51" w:rsidRDefault="00A656A1" w:rsidP="00456013">
      <w:pPr>
        <w:rPr>
          <w:rFonts w:asciiTheme="minorHAnsi" w:hAnsiTheme="minorHAnsi" w:cstheme="minorBidi"/>
        </w:rPr>
      </w:pPr>
      <w:r w:rsidRPr="00331B51">
        <w:rPr>
          <w:rFonts w:asciiTheme="minorHAnsi" w:hAnsiTheme="minorHAnsi" w:cstheme="minorBidi"/>
        </w:rPr>
        <w:t>T</w:t>
      </w:r>
      <w:r w:rsidR="00FE249B" w:rsidRPr="00331B51">
        <w:rPr>
          <w:rFonts w:asciiTheme="minorHAnsi" w:hAnsiTheme="minorHAnsi" w:cstheme="minorBidi"/>
        </w:rPr>
        <w:t xml:space="preserve">he WMG sequences were </w:t>
      </w:r>
      <w:r w:rsidRPr="00331B51">
        <w:rPr>
          <w:rFonts w:asciiTheme="minorHAnsi" w:hAnsiTheme="minorHAnsi" w:cstheme="minorBidi"/>
        </w:rPr>
        <w:t>co-</w:t>
      </w:r>
      <w:r w:rsidR="00FE249B" w:rsidRPr="00331B51">
        <w:rPr>
          <w:rFonts w:asciiTheme="minorHAnsi" w:hAnsiTheme="minorHAnsi" w:cstheme="minorBidi"/>
        </w:rPr>
        <w:t xml:space="preserve">assembled and </w:t>
      </w:r>
      <w:r w:rsidRPr="00331B51">
        <w:rPr>
          <w:rFonts w:asciiTheme="minorHAnsi" w:hAnsiTheme="minorHAnsi" w:cstheme="minorBidi"/>
        </w:rPr>
        <w:t xml:space="preserve">the resulting </w:t>
      </w:r>
      <w:r w:rsidR="00FE249B" w:rsidRPr="00331B51">
        <w:rPr>
          <w:rFonts w:asciiTheme="minorHAnsi" w:hAnsiTheme="minorHAnsi" w:cstheme="minorBidi"/>
        </w:rPr>
        <w:t xml:space="preserve">contigs were binned to form </w:t>
      </w:r>
      <w:r w:rsidRPr="00331B51">
        <w:rPr>
          <w:rFonts w:asciiTheme="minorHAnsi" w:hAnsiTheme="minorHAnsi" w:cstheme="minorBidi"/>
        </w:rPr>
        <w:t xml:space="preserve">94 high-quality (&gt;70% completion, &lt;5% contamination) </w:t>
      </w:r>
      <w:r w:rsidR="00FE249B" w:rsidRPr="00331B51">
        <w:rPr>
          <w:rFonts w:asciiTheme="minorHAnsi" w:hAnsiTheme="minorHAnsi" w:cstheme="minorBidi"/>
        </w:rPr>
        <w:t>draft genomes with the help of metaWRAP</w:t>
      </w:r>
      <w:ins w:id="121" w:author="Jocelyne DiRuggiero" w:date="2018-07-10T18:14:00Z">
        <w:r w:rsidR="00F00F6A">
          <w:rPr>
            <w:rFonts w:asciiTheme="minorHAnsi" w:hAnsiTheme="minorHAnsi" w:cstheme="minorBidi"/>
          </w:rPr>
          <w:t xml:space="preserve"> (</w:t>
        </w:r>
        <w:proofErr w:type="gramStart"/>
        <w:r w:rsidR="00F00F6A">
          <w:rPr>
            <w:rFonts w:asciiTheme="minorHAnsi" w:hAnsiTheme="minorHAnsi" w:cstheme="minorBidi"/>
          </w:rPr>
          <w:t>ref?,</w:t>
        </w:r>
        <w:proofErr w:type="gramEnd"/>
        <w:r w:rsidR="00F00F6A">
          <w:rPr>
            <w:rFonts w:asciiTheme="minorHAnsi" w:hAnsiTheme="minorHAnsi" w:cstheme="minorBidi"/>
          </w:rPr>
          <w:t xml:space="preserve"> Fig?, table in sup material?)</w:t>
        </w:r>
      </w:ins>
      <w:r w:rsidR="00FE249B" w:rsidRPr="00331B51">
        <w:rPr>
          <w:rFonts w:asciiTheme="minorHAnsi" w:hAnsiTheme="minorHAnsi" w:cstheme="minorBidi"/>
        </w:rPr>
        <w:t xml:space="preserve">. The abundances of contigs as well as entire draft genomes were estimated across the </w:t>
      </w:r>
      <w:r w:rsidRPr="00331B51">
        <w:rPr>
          <w:rFonts w:asciiTheme="minorHAnsi" w:hAnsiTheme="minorHAnsi" w:cstheme="minorBidi"/>
        </w:rPr>
        <w:t xml:space="preserve">replicates from the four time points </w:t>
      </w:r>
      <w:r w:rsidR="00FE249B" w:rsidRPr="00331B51">
        <w:rPr>
          <w:rFonts w:asciiTheme="minorHAnsi" w:hAnsiTheme="minorHAnsi" w:cstheme="minorBidi"/>
        </w:rPr>
        <w:t xml:space="preserve">with </w:t>
      </w:r>
      <w:proofErr w:type="spellStart"/>
      <w:r w:rsidR="00FE249B" w:rsidRPr="00331B51">
        <w:rPr>
          <w:rFonts w:asciiTheme="minorHAnsi" w:hAnsiTheme="minorHAnsi" w:cstheme="minorBidi"/>
        </w:rPr>
        <w:t>metaWRAP’s</w:t>
      </w:r>
      <w:proofErr w:type="spellEnd"/>
      <w:r w:rsidR="00FE249B" w:rsidRPr="00331B51">
        <w:rPr>
          <w:rFonts w:asciiTheme="minorHAnsi" w:hAnsiTheme="minorHAnsi" w:cstheme="minorBidi"/>
        </w:rPr>
        <w:t xml:space="preserve"> </w:t>
      </w:r>
      <w:proofErr w:type="spellStart"/>
      <w:r w:rsidR="00FE249B" w:rsidRPr="00331B51">
        <w:rPr>
          <w:rFonts w:asciiTheme="minorHAnsi" w:hAnsiTheme="minorHAnsi" w:cstheme="minorBidi"/>
        </w:rPr>
        <w:t>Quant_bins</w:t>
      </w:r>
      <w:proofErr w:type="spellEnd"/>
      <w:r w:rsidR="00FE249B" w:rsidRPr="00331B51">
        <w:rPr>
          <w:rFonts w:asciiTheme="minorHAnsi" w:hAnsiTheme="minorHAnsi" w:cstheme="minorBidi"/>
        </w:rPr>
        <w:t xml:space="preserve"> module.</w:t>
      </w:r>
      <w:r w:rsidR="00126C7B" w:rsidRPr="00331B51">
        <w:rPr>
          <w:rFonts w:asciiTheme="minorHAnsi" w:hAnsiTheme="minorHAnsi" w:cstheme="minorBidi"/>
        </w:rPr>
        <w:t xml:space="preserve"> </w:t>
      </w:r>
      <w:r w:rsidRPr="00331B51">
        <w:rPr>
          <w:rFonts w:asciiTheme="minorHAnsi" w:hAnsiTheme="minorHAnsi" w:cstheme="minorBidi"/>
        </w:rPr>
        <w:t xml:space="preserve">Hierarchical clustering of the draft genome abundance across the replicates revealed </w:t>
      </w:r>
      <w:commentRangeStart w:id="122"/>
      <w:r w:rsidR="00FE249B" w:rsidRPr="00331B51">
        <w:rPr>
          <w:rFonts w:asciiTheme="minorHAnsi" w:hAnsiTheme="minorHAnsi" w:cstheme="minorBidi"/>
        </w:rPr>
        <w:t xml:space="preserve">relative similarity </w:t>
      </w:r>
      <w:commentRangeEnd w:id="122"/>
      <w:r w:rsidR="00F00F6A">
        <w:rPr>
          <w:rStyle w:val="CommentReference"/>
        </w:rPr>
        <w:commentReference w:id="122"/>
      </w:r>
      <w:r w:rsidR="00FE249B" w:rsidRPr="00331B51">
        <w:rPr>
          <w:rFonts w:asciiTheme="minorHAnsi" w:hAnsiTheme="minorHAnsi" w:cstheme="minorBidi"/>
        </w:rPr>
        <w:t xml:space="preserve">between </w:t>
      </w:r>
      <w:r w:rsidR="00126C7B" w:rsidRPr="00331B51">
        <w:rPr>
          <w:rFonts w:asciiTheme="minorHAnsi" w:hAnsiTheme="minorHAnsi" w:cstheme="minorBidi"/>
        </w:rPr>
        <w:t xml:space="preserve">replicates and </w:t>
      </w:r>
      <w:commentRangeStart w:id="123"/>
      <w:r w:rsidR="00FE249B" w:rsidRPr="00331B51">
        <w:rPr>
          <w:rFonts w:asciiTheme="minorHAnsi" w:hAnsiTheme="minorHAnsi" w:cstheme="minorBidi"/>
        </w:rPr>
        <w:t>time points from the longitudinal study</w:t>
      </w:r>
      <w:ins w:id="124" w:author="Jocelyne DiRuggiero" w:date="2018-07-10T18:15:00Z">
        <w:r w:rsidR="00F00F6A">
          <w:rPr>
            <w:rFonts w:asciiTheme="minorHAnsi" w:hAnsiTheme="minorHAnsi" w:cstheme="minorBidi"/>
          </w:rPr>
          <w:t xml:space="preserve"> </w:t>
        </w:r>
      </w:ins>
      <w:commentRangeEnd w:id="123"/>
      <w:ins w:id="125" w:author="Jocelyne DiRuggiero" w:date="2018-07-10T18:16:00Z">
        <w:r w:rsidR="00F00F6A">
          <w:rPr>
            <w:rStyle w:val="CommentReference"/>
          </w:rPr>
          <w:commentReference w:id="123"/>
        </w:r>
      </w:ins>
      <w:ins w:id="126" w:author="Jocelyne DiRuggiero" w:date="2018-07-10T18:15:00Z">
        <w:r w:rsidR="00F00F6A">
          <w:rPr>
            <w:rFonts w:asciiTheme="minorHAnsi" w:hAnsiTheme="minorHAnsi" w:cstheme="minorBidi"/>
          </w:rPr>
          <w:t>(fig?)</w:t>
        </w:r>
      </w:ins>
      <w:r w:rsidR="00FE249B" w:rsidRPr="00331B51">
        <w:rPr>
          <w:rFonts w:asciiTheme="minorHAnsi" w:hAnsiTheme="minorHAnsi" w:cstheme="minorBidi"/>
        </w:rPr>
        <w:t xml:space="preserve">. </w:t>
      </w:r>
    </w:p>
    <w:p w14:paraId="7942561E" w14:textId="1E08DA9E" w:rsidR="00821387" w:rsidRPr="00331B51" w:rsidRDefault="00A656A1" w:rsidP="00821387">
      <w:pPr>
        <w:rPr>
          <w:rFonts w:asciiTheme="minorHAnsi" w:hAnsiTheme="minorHAnsi" w:cstheme="minorBidi"/>
        </w:rPr>
      </w:pPr>
      <w:r w:rsidRPr="00331B51">
        <w:rPr>
          <w:rFonts w:asciiTheme="minorHAnsi" w:hAnsiTheme="minorHAnsi" w:cstheme="minorBidi"/>
        </w:rPr>
        <w:tab/>
        <w:t xml:space="preserve">The clustered heat maps revealed that replicates from 2014-09 and 2015-06 (pre-rain) were highly similar to each other, and clustered away from the post-rain samples. Replicates from 2016-02 and 2017-02 (post-rain) time points formed distinct branches, but were more similar to each other than to the pre-rain samples. Despite high heterogeneity in the draft genome abundance heat map, we observed distinct groups of organisms: those that went up or down in abundance after the rain, and those that were largely unaffected. </w:t>
      </w:r>
      <w:ins w:id="127" w:author="Jocelyne DiRuggiero" w:date="2018-07-10T18:18:00Z">
        <w:r w:rsidR="00F00F6A">
          <w:rPr>
            <w:rFonts w:asciiTheme="minorHAnsi" w:hAnsiTheme="minorHAnsi" w:cstheme="minorBidi"/>
          </w:rPr>
          <w:t>T</w:t>
        </w:r>
        <w:r w:rsidR="00F00F6A" w:rsidRPr="00331B51">
          <w:rPr>
            <w:rFonts w:asciiTheme="minorHAnsi" w:hAnsiTheme="minorHAnsi" w:cstheme="minorBidi"/>
          </w:rPr>
          <w:t>hese results recapitulated</w:t>
        </w:r>
      </w:ins>
      <w:ins w:id="128" w:author="Jocelyne DiRuggiero" w:date="2018-07-10T18:19:00Z">
        <w:r w:rsidR="00F00F6A">
          <w:rPr>
            <w:rFonts w:asciiTheme="minorHAnsi" w:hAnsiTheme="minorHAnsi" w:cstheme="minorBidi"/>
          </w:rPr>
          <w:t xml:space="preserve"> those with</w:t>
        </w:r>
      </w:ins>
      <w:ins w:id="129" w:author="Jocelyne DiRuggiero" w:date="2018-07-10T18:18:00Z">
        <w:r w:rsidR="00F00F6A" w:rsidRPr="00331B51">
          <w:rPr>
            <w:rFonts w:asciiTheme="minorHAnsi" w:hAnsiTheme="minorHAnsi" w:cstheme="minorBidi"/>
          </w:rPr>
          <w:t xml:space="preserve"> the hierarchical clustering of samples based on individual contig abundances</w:t>
        </w:r>
        <w:r w:rsidR="00F00F6A">
          <w:rPr>
            <w:rFonts w:asciiTheme="minorHAnsi" w:hAnsiTheme="minorHAnsi" w:cstheme="minorBidi"/>
          </w:rPr>
          <w:t xml:space="preserve"> showing that </w:t>
        </w:r>
      </w:ins>
      <w:ins w:id="130" w:author="Jocelyne DiRuggiero" w:date="2018-07-10T18:19:00Z">
        <w:r w:rsidR="00F00F6A">
          <w:rPr>
            <w:rFonts w:asciiTheme="minorHAnsi" w:hAnsiTheme="minorHAnsi" w:cstheme="minorBidi"/>
          </w:rPr>
          <w:t xml:space="preserve">they were </w:t>
        </w:r>
      </w:ins>
      <w:ins w:id="131" w:author="Jocelyne DiRuggiero" w:date="2018-07-10T18:18:00Z">
        <w:r w:rsidR="00F00F6A">
          <w:rPr>
            <w:rFonts w:asciiTheme="minorHAnsi" w:hAnsiTheme="minorHAnsi" w:cstheme="minorBidi"/>
          </w:rPr>
          <w:t xml:space="preserve">not </w:t>
        </w:r>
      </w:ins>
      <w:del w:id="132" w:author="Jocelyne DiRuggiero" w:date="2018-07-10T18:18:00Z">
        <w:r w:rsidR="00D76BB3" w:rsidDel="00F00F6A">
          <w:rPr>
            <w:rFonts w:asciiTheme="minorHAnsi" w:hAnsiTheme="minorHAnsi" w:cstheme="minorBidi"/>
          </w:rPr>
          <w:delText xml:space="preserve">To verify that this is not </w:delText>
        </w:r>
      </w:del>
      <w:r w:rsidR="00D76BB3">
        <w:rPr>
          <w:rFonts w:asciiTheme="minorHAnsi" w:hAnsiTheme="minorHAnsi" w:cstheme="minorBidi"/>
        </w:rPr>
        <w:t xml:space="preserve">an artifact </w:t>
      </w:r>
      <w:del w:id="133" w:author="Jocelyne DiRuggiero" w:date="2018-07-10T18:18:00Z">
        <w:r w:rsidR="00D76BB3" w:rsidDel="00F00F6A">
          <w:rPr>
            <w:rFonts w:asciiTheme="minorHAnsi" w:hAnsiTheme="minorHAnsi" w:cstheme="minorBidi"/>
          </w:rPr>
          <w:delText xml:space="preserve">of </w:delText>
        </w:r>
      </w:del>
      <w:ins w:id="134" w:author="Jocelyne DiRuggiero" w:date="2018-07-10T18:18:00Z">
        <w:r w:rsidR="00F00F6A">
          <w:rPr>
            <w:rFonts w:asciiTheme="minorHAnsi" w:hAnsiTheme="minorHAnsi" w:cstheme="minorBidi"/>
          </w:rPr>
          <w:t xml:space="preserve">due to </w:t>
        </w:r>
      </w:ins>
      <w:r w:rsidR="00D76BB3">
        <w:rPr>
          <w:rFonts w:asciiTheme="minorHAnsi" w:hAnsiTheme="minorHAnsi" w:cstheme="minorBidi"/>
        </w:rPr>
        <w:t>binning bias</w:t>
      </w:r>
      <w:del w:id="135" w:author="Jocelyne DiRuggiero" w:date="2018-07-10T18:18:00Z">
        <w:r w:rsidR="00D76BB3" w:rsidDel="00F00F6A">
          <w:rPr>
            <w:rFonts w:asciiTheme="minorHAnsi" w:hAnsiTheme="minorHAnsi" w:cstheme="minorBidi"/>
          </w:rPr>
          <w:delText>, t</w:delText>
        </w:r>
        <w:r w:rsidR="00821387" w:rsidRPr="00331B51" w:rsidDel="00F00F6A">
          <w:rPr>
            <w:rFonts w:asciiTheme="minorHAnsi" w:hAnsiTheme="minorHAnsi" w:cstheme="minorBidi"/>
          </w:rPr>
          <w:delText>hese results were also recapitulated in the hierarchical clustering of samples based on individual contig abundances</w:delText>
        </w:r>
      </w:del>
      <w:r w:rsidR="00821387" w:rsidRPr="00331B51">
        <w:rPr>
          <w:rFonts w:asciiTheme="minorHAnsi" w:hAnsiTheme="minorHAnsi" w:cstheme="minorBidi"/>
        </w:rPr>
        <w:t>.</w:t>
      </w:r>
    </w:p>
    <w:p w14:paraId="619F0A0E" w14:textId="7703ADC3" w:rsidR="00662E45" w:rsidRDefault="00A656A1" w:rsidP="00662E45">
      <w:pPr>
        <w:rPr>
          <w:rFonts w:asciiTheme="minorHAnsi" w:hAnsiTheme="minorHAnsi" w:cstheme="minorBidi"/>
        </w:rPr>
      </w:pPr>
      <w:r w:rsidRPr="00331B51">
        <w:rPr>
          <w:rFonts w:asciiTheme="minorHAnsi" w:hAnsiTheme="minorHAnsi" w:cstheme="minorBidi"/>
        </w:rPr>
        <w:tab/>
      </w:r>
      <w:commentRangeStart w:id="136"/>
      <w:r w:rsidRPr="00331B51">
        <w:rPr>
          <w:rFonts w:asciiTheme="minorHAnsi" w:hAnsiTheme="minorHAnsi" w:cstheme="minorBidi"/>
        </w:rPr>
        <w:t xml:space="preserve">This </w:t>
      </w:r>
      <w:r w:rsidR="00821387" w:rsidRPr="00331B51">
        <w:rPr>
          <w:rFonts w:asciiTheme="minorHAnsi" w:hAnsiTheme="minorHAnsi" w:cstheme="minorBidi"/>
        </w:rPr>
        <w:t xml:space="preserve">samples </w:t>
      </w:r>
      <w:commentRangeEnd w:id="136"/>
      <w:r w:rsidR="00F00F6A">
        <w:rPr>
          <w:rStyle w:val="CommentReference"/>
        </w:rPr>
        <w:commentReference w:id="136"/>
      </w:r>
      <w:r w:rsidR="00821387" w:rsidRPr="00331B51">
        <w:rPr>
          <w:rFonts w:asciiTheme="minorHAnsi" w:hAnsiTheme="minorHAnsi" w:cstheme="minorBidi"/>
        </w:rPr>
        <w:t xml:space="preserve">were also compared on a PCA projection of </w:t>
      </w:r>
      <w:r w:rsidRPr="00331B51">
        <w:rPr>
          <w:rFonts w:asciiTheme="minorHAnsi" w:hAnsiTheme="minorHAnsi" w:cstheme="minorBidi"/>
        </w:rPr>
        <w:t xml:space="preserve">individual </w:t>
      </w:r>
      <w:r w:rsidR="00821387" w:rsidRPr="00331B51">
        <w:rPr>
          <w:rFonts w:asciiTheme="minorHAnsi" w:hAnsiTheme="minorHAnsi" w:cstheme="minorBidi"/>
        </w:rPr>
        <w:t>contig abundances in each sample.</w:t>
      </w:r>
      <w:r w:rsidR="00D76BB3">
        <w:rPr>
          <w:rFonts w:asciiTheme="minorHAnsi" w:hAnsiTheme="minorHAnsi" w:cstheme="minorBidi"/>
        </w:rPr>
        <w:t xml:space="preserve"> Consistent with previous results,</w:t>
      </w:r>
      <w:r w:rsidR="00821387" w:rsidRPr="00331B51">
        <w:rPr>
          <w:rFonts w:asciiTheme="minorHAnsi" w:hAnsiTheme="minorHAnsi" w:cstheme="minorBidi"/>
        </w:rPr>
        <w:t xml:space="preserve"> </w:t>
      </w:r>
      <w:r w:rsidR="00D76BB3">
        <w:rPr>
          <w:rFonts w:asciiTheme="minorHAnsi" w:hAnsiTheme="minorHAnsi" w:cstheme="minorBidi"/>
        </w:rPr>
        <w:t xml:space="preserve">the </w:t>
      </w:r>
      <w:r w:rsidR="00821387" w:rsidRPr="00331B51">
        <w:rPr>
          <w:rFonts w:asciiTheme="minorHAnsi" w:hAnsiTheme="minorHAnsi" w:cstheme="minorBidi"/>
        </w:rPr>
        <w:t xml:space="preserve">PCA revealed that samples from each year form distinct clusters on the PCA projection, however samples from before the </w:t>
      </w:r>
      <w:commentRangeStart w:id="137"/>
      <w:r w:rsidR="00821387" w:rsidRPr="00331B51">
        <w:rPr>
          <w:rFonts w:asciiTheme="minorHAnsi" w:hAnsiTheme="minorHAnsi" w:cstheme="minorBidi"/>
        </w:rPr>
        <w:t xml:space="preserve">rain appeared to be closer </w:t>
      </w:r>
      <w:commentRangeEnd w:id="137"/>
      <w:r w:rsidR="00F00F6A">
        <w:rPr>
          <w:rStyle w:val="CommentReference"/>
        </w:rPr>
        <w:commentReference w:id="137"/>
      </w:r>
      <w:r w:rsidR="00821387" w:rsidRPr="00331B51">
        <w:rPr>
          <w:rFonts w:asciiTheme="minorHAnsi" w:hAnsiTheme="minorHAnsi" w:cstheme="minorBidi"/>
        </w:rPr>
        <w:t xml:space="preserve">to each other together than to samples harvested after the rain. Indeed, this result was further confirmed by performing hierarchical clustering of a Pearson Correlation matrix comparing all the samples, which revealed that the pre-rain and post-rain replicates formed distinct clusters. These results confirmed that while the higher order taxonomic order (at the domain and phylum levels) </w:t>
      </w:r>
      <w:r w:rsidR="001648DB" w:rsidRPr="00331B51">
        <w:rPr>
          <w:rFonts w:asciiTheme="minorHAnsi" w:hAnsiTheme="minorHAnsi" w:cstheme="minorBidi"/>
        </w:rPr>
        <w:t xml:space="preserve">shifted after the rain and then </w:t>
      </w:r>
      <w:r w:rsidR="00821387" w:rsidRPr="00331B51">
        <w:rPr>
          <w:rFonts w:asciiTheme="minorHAnsi" w:hAnsiTheme="minorHAnsi" w:cstheme="minorBidi"/>
        </w:rPr>
        <w:t xml:space="preserve">recovered in the </w:t>
      </w:r>
      <w:r w:rsidR="001648DB" w:rsidRPr="00331B51">
        <w:rPr>
          <w:rFonts w:asciiTheme="minorHAnsi" w:hAnsiTheme="minorHAnsi" w:cstheme="minorBidi"/>
        </w:rPr>
        <w:t xml:space="preserve">following </w:t>
      </w:r>
      <w:r w:rsidR="00821387" w:rsidRPr="00331B51">
        <w:rPr>
          <w:rFonts w:asciiTheme="minorHAnsi" w:hAnsiTheme="minorHAnsi" w:cstheme="minorBidi"/>
        </w:rPr>
        <w:t xml:space="preserve">year, the individual members of the community </w:t>
      </w:r>
      <w:r w:rsidR="001648DB" w:rsidRPr="00331B51">
        <w:rPr>
          <w:rFonts w:asciiTheme="minorHAnsi" w:hAnsiTheme="minorHAnsi" w:cstheme="minorBidi"/>
        </w:rPr>
        <w:t xml:space="preserve">were </w:t>
      </w:r>
      <w:r w:rsidR="00821387" w:rsidRPr="00331B51">
        <w:rPr>
          <w:rFonts w:asciiTheme="minorHAnsi" w:hAnsiTheme="minorHAnsi" w:cstheme="minorBidi"/>
        </w:rPr>
        <w:t>reshuffled</w:t>
      </w:r>
      <w:r w:rsidR="001648DB" w:rsidRPr="00331B51">
        <w:rPr>
          <w:rFonts w:asciiTheme="minorHAnsi" w:hAnsiTheme="minorHAnsi" w:cstheme="minorBidi"/>
        </w:rPr>
        <w:t xml:space="preserve"> and stayed relatively unchanged</w:t>
      </w:r>
      <w:r w:rsidR="00821387" w:rsidRPr="00331B51">
        <w:rPr>
          <w:rFonts w:asciiTheme="minorHAnsi" w:hAnsiTheme="minorHAnsi" w:cstheme="minorBidi"/>
        </w:rPr>
        <w:t xml:space="preserve">, suggesting a permanent </w:t>
      </w:r>
      <w:r w:rsidR="001648DB" w:rsidRPr="00331B51">
        <w:rPr>
          <w:rFonts w:asciiTheme="minorHAnsi" w:hAnsiTheme="minorHAnsi" w:cstheme="minorBidi"/>
        </w:rPr>
        <w:t>rearrangement of the halite communities at the lower taxonomic ranks.</w:t>
      </w:r>
    </w:p>
    <w:p w14:paraId="0CE48020" w14:textId="77777777" w:rsidR="00CA6689" w:rsidRDefault="00CA6689" w:rsidP="00662E45">
      <w:pPr>
        <w:rPr>
          <w:rFonts w:asciiTheme="minorHAnsi" w:hAnsiTheme="minorHAnsi" w:cstheme="minorBidi"/>
        </w:rPr>
      </w:pPr>
    </w:p>
    <w:p w14:paraId="3513FF8D" w14:textId="17138691" w:rsidR="00CA6689" w:rsidRDefault="00CA6689" w:rsidP="00662E45">
      <w:pPr>
        <w:rPr>
          <w:rFonts w:asciiTheme="minorHAnsi" w:hAnsiTheme="minorHAnsi" w:cstheme="minorBidi"/>
        </w:rPr>
      </w:pPr>
      <w:r w:rsidRPr="00CA6689">
        <w:rPr>
          <w:rFonts w:asciiTheme="minorHAnsi" w:hAnsiTheme="minorHAnsi" w:cstheme="minorBidi"/>
          <w:noProof/>
        </w:rPr>
        <w:lastRenderedPageBreak/>
        <w:drawing>
          <wp:inline distT="0" distB="0" distL="0" distR="0" wp14:anchorId="631E1F39" wp14:editId="22A2E445">
            <wp:extent cx="4966335" cy="3170283"/>
            <wp:effectExtent l="0" t="0" r="1206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9053" cy="3172018"/>
                    </a:xfrm>
                    <a:prstGeom prst="rect">
                      <a:avLst/>
                    </a:prstGeom>
                  </pic:spPr>
                </pic:pic>
              </a:graphicData>
            </a:graphic>
          </wp:inline>
        </w:drawing>
      </w:r>
    </w:p>
    <w:p w14:paraId="1629B654" w14:textId="560F1A58" w:rsidR="00FA46F0" w:rsidRPr="00CA6689" w:rsidRDefault="00CA6689" w:rsidP="00FA46F0">
      <w:pPr>
        <w:rPr>
          <w:rFonts w:asciiTheme="minorHAnsi" w:hAnsiTheme="minorHAnsi" w:cstheme="minorBidi"/>
          <w:i/>
        </w:rPr>
      </w:pPr>
      <w:r w:rsidRPr="00CA6689">
        <w:rPr>
          <w:rFonts w:asciiTheme="minorHAnsi" w:hAnsiTheme="minorHAnsi" w:cstheme="minorBidi"/>
          <w:i/>
        </w:rPr>
        <w:t>Figure 6:</w:t>
      </w:r>
      <w:r w:rsidR="00FA46F0">
        <w:rPr>
          <w:rFonts w:asciiTheme="minorHAnsi" w:hAnsiTheme="minorHAnsi" w:cstheme="minorBidi"/>
          <w:i/>
        </w:rPr>
        <w:t>Individual membership rearrangement in halite microbiomes after rain.</w:t>
      </w:r>
      <w:r w:rsidRPr="00CA6689">
        <w:rPr>
          <w:rFonts w:asciiTheme="minorHAnsi" w:hAnsiTheme="minorHAnsi" w:cstheme="minorBidi"/>
          <w:i/>
        </w:rPr>
        <w:t xml:space="preserve"> A: Clustered </w:t>
      </w:r>
      <w:proofErr w:type="spellStart"/>
      <w:r w:rsidRPr="00CA6689">
        <w:rPr>
          <w:rFonts w:asciiTheme="minorHAnsi" w:hAnsiTheme="minorHAnsi" w:cstheme="minorBidi"/>
          <w:i/>
        </w:rPr>
        <w:t>heatmap</w:t>
      </w:r>
      <w:proofErr w:type="spellEnd"/>
      <w:r w:rsidRPr="00CA6689">
        <w:rPr>
          <w:rFonts w:asciiTheme="minorHAnsi" w:hAnsiTheme="minorHAnsi" w:cstheme="minorBidi"/>
          <w:i/>
        </w:rPr>
        <w:t xml:space="preserve"> of unweighted </w:t>
      </w:r>
      <w:proofErr w:type="spellStart"/>
      <w:r w:rsidRPr="00CA6689">
        <w:rPr>
          <w:rFonts w:asciiTheme="minorHAnsi" w:hAnsiTheme="minorHAnsi" w:cstheme="minorBidi"/>
          <w:i/>
        </w:rPr>
        <w:t>unifrac</w:t>
      </w:r>
      <w:proofErr w:type="spellEnd"/>
      <w:r w:rsidRPr="00CA6689">
        <w:rPr>
          <w:rFonts w:asciiTheme="minorHAnsi" w:hAnsiTheme="minorHAnsi" w:cstheme="minorBidi"/>
          <w:i/>
        </w:rPr>
        <w:t xml:space="preserve"> dissimilarity matrix, showing that 2017 samples are more similar to 2016 than to pre-rain samples (this is in terms of OTU presence or absence). B: Clustered </w:t>
      </w:r>
      <w:proofErr w:type="spellStart"/>
      <w:r w:rsidRPr="00CA6689">
        <w:rPr>
          <w:rFonts w:asciiTheme="minorHAnsi" w:hAnsiTheme="minorHAnsi" w:cstheme="minorBidi"/>
          <w:i/>
        </w:rPr>
        <w:t>heatmap</w:t>
      </w:r>
      <w:proofErr w:type="spellEnd"/>
      <w:r w:rsidRPr="00CA6689">
        <w:rPr>
          <w:rFonts w:asciiTheme="minorHAnsi" w:hAnsiTheme="minorHAnsi" w:cstheme="minorBidi"/>
          <w:i/>
        </w:rPr>
        <w:t xml:space="preserve"> showing bin abundance across time. C: Weighted PCA showing similarity of samples in terms of individual contig abundances. </w:t>
      </w:r>
      <w:r w:rsidR="00FA46F0">
        <w:rPr>
          <w:rFonts w:asciiTheme="minorHAnsi" w:hAnsiTheme="minorHAnsi" w:cstheme="minorBidi"/>
          <w:i/>
        </w:rPr>
        <w:t xml:space="preserve">D: Clustered </w:t>
      </w:r>
      <w:proofErr w:type="spellStart"/>
      <w:r w:rsidR="00FA46F0">
        <w:rPr>
          <w:rFonts w:asciiTheme="minorHAnsi" w:hAnsiTheme="minorHAnsi" w:cstheme="minorBidi"/>
          <w:i/>
        </w:rPr>
        <w:t>heatmap</w:t>
      </w:r>
      <w:proofErr w:type="spellEnd"/>
      <w:r w:rsidR="00FA46F0">
        <w:rPr>
          <w:rFonts w:asciiTheme="minorHAnsi" w:hAnsiTheme="minorHAnsi" w:cstheme="minorBidi"/>
          <w:i/>
        </w:rPr>
        <w:t xml:space="preserve"> </w:t>
      </w:r>
      <w:r w:rsidR="00FA46F0" w:rsidRPr="00CA6689">
        <w:rPr>
          <w:rFonts w:asciiTheme="minorHAnsi" w:hAnsiTheme="minorHAnsi" w:cstheme="minorBidi"/>
          <w:i/>
        </w:rPr>
        <w:t>showing abundances of all indiv</w:t>
      </w:r>
      <w:r w:rsidR="00FA46F0">
        <w:rPr>
          <w:rFonts w:asciiTheme="minorHAnsi" w:hAnsiTheme="minorHAnsi" w:cstheme="minorBidi"/>
          <w:i/>
        </w:rPr>
        <w:t>idual contigs &gt;5kb across time (</w:t>
      </w:r>
      <w:r w:rsidR="00FA46F0" w:rsidRPr="00CA6689">
        <w:rPr>
          <w:rFonts w:asciiTheme="minorHAnsi" w:hAnsiTheme="minorHAnsi" w:cstheme="minorBidi"/>
          <w:i/>
        </w:rPr>
        <w:t>log scale).</w:t>
      </w:r>
      <w:r w:rsidR="00FA46F0">
        <w:rPr>
          <w:rFonts w:asciiTheme="minorHAnsi" w:hAnsiTheme="minorHAnsi" w:cstheme="minorBidi"/>
          <w:i/>
        </w:rPr>
        <w:t xml:space="preserve"> E: Same as (D), but </w:t>
      </w:r>
      <w:r w:rsidR="00FA46F0" w:rsidRPr="00CA6689">
        <w:rPr>
          <w:rFonts w:asciiTheme="minorHAnsi" w:hAnsiTheme="minorHAnsi" w:cstheme="minorBidi"/>
          <w:i/>
        </w:rPr>
        <w:t>standardized to</w:t>
      </w:r>
      <w:r w:rsidR="00FA46F0">
        <w:rPr>
          <w:rFonts w:asciiTheme="minorHAnsi" w:hAnsiTheme="minorHAnsi" w:cstheme="minorBidi"/>
          <w:i/>
        </w:rPr>
        <w:t xml:space="preserve"> the maximum value in each row.</w:t>
      </w:r>
    </w:p>
    <w:p w14:paraId="18C38904" w14:textId="42DD3528" w:rsidR="00CA6689" w:rsidRPr="00331B51" w:rsidRDefault="00CA6689" w:rsidP="00662E45">
      <w:pPr>
        <w:rPr>
          <w:rFonts w:asciiTheme="minorHAnsi" w:hAnsiTheme="minorHAnsi" w:cstheme="minorBidi"/>
        </w:rPr>
      </w:pPr>
    </w:p>
    <w:p w14:paraId="5B6F73FD" w14:textId="5BD4903A" w:rsidR="00662E45" w:rsidRPr="00331B51" w:rsidRDefault="00662E45" w:rsidP="00662E45">
      <w:pPr>
        <w:rPr>
          <w:rFonts w:asciiTheme="minorHAnsi" w:eastAsia="Times New Roman" w:hAnsiTheme="minorHAnsi"/>
          <w:color w:val="282625"/>
          <w:shd w:val="clear" w:color="auto" w:fill="FFFFFF"/>
        </w:rPr>
      </w:pPr>
      <w:r w:rsidRPr="00331B51">
        <w:rPr>
          <w:rFonts w:asciiTheme="minorHAnsi" w:hAnsiTheme="minorHAnsi" w:cstheme="minorBidi"/>
        </w:rPr>
        <w:tab/>
      </w:r>
    </w:p>
    <w:p w14:paraId="5DC199A9" w14:textId="77777777" w:rsidR="00662E45" w:rsidRPr="00331B51" w:rsidRDefault="00662E45" w:rsidP="00662E45">
      <w:pPr>
        <w:rPr>
          <w:rFonts w:asciiTheme="minorHAnsi" w:hAnsiTheme="minorHAnsi" w:cstheme="minorBidi"/>
          <w:b/>
        </w:rPr>
      </w:pPr>
      <w:r w:rsidRPr="00331B51">
        <w:rPr>
          <w:rFonts w:asciiTheme="minorHAnsi" w:hAnsiTheme="minorHAnsi" w:cstheme="minorBidi"/>
          <w:b/>
        </w:rPr>
        <w:t xml:space="preserve">Community functioning persisted, but members constituting functional niches were rearranged </w:t>
      </w:r>
    </w:p>
    <w:p w14:paraId="0467AD10" w14:textId="14069A77" w:rsidR="005D19F8" w:rsidRPr="00331B51" w:rsidRDefault="00662E45" w:rsidP="00662E45">
      <w:pPr>
        <w:pStyle w:val="NormalWeb"/>
        <w:shd w:val="clear" w:color="auto" w:fill="FFFFFF"/>
        <w:spacing w:before="0" w:beforeAutospacing="0" w:after="0" w:afterAutospacing="0"/>
        <w:rPr>
          <w:rFonts w:asciiTheme="minorHAnsi" w:hAnsiTheme="minorHAnsi"/>
          <w:color w:val="282625"/>
        </w:rPr>
      </w:pPr>
      <w:r w:rsidRPr="00331B51">
        <w:rPr>
          <w:rFonts w:asciiTheme="minorHAnsi" w:hAnsiTheme="minorHAnsi"/>
          <w:color w:val="282625"/>
        </w:rPr>
        <w:tab/>
      </w:r>
      <w:commentRangeStart w:id="138"/>
      <w:r w:rsidRPr="00F00F6A">
        <w:rPr>
          <w:rFonts w:asciiTheme="minorHAnsi" w:hAnsiTheme="minorHAnsi"/>
          <w:color w:val="282625"/>
          <w:highlight w:val="cyan"/>
          <w:rPrChange w:id="139" w:author="Jocelyne DiRuggiero" w:date="2018-07-10T18:21:00Z">
            <w:rPr>
              <w:rFonts w:asciiTheme="minorHAnsi" w:hAnsiTheme="minorHAnsi"/>
              <w:color w:val="282625"/>
            </w:rPr>
          </w:rPrChange>
        </w:rPr>
        <w:t>In order to</w:t>
      </w:r>
      <w:r w:rsidRPr="00331B51">
        <w:rPr>
          <w:rFonts w:asciiTheme="minorHAnsi" w:hAnsiTheme="minorHAnsi"/>
          <w:color w:val="282625"/>
        </w:rPr>
        <w:t xml:space="preserve"> assess </w:t>
      </w:r>
      <w:del w:id="140" w:author="Jocelyne DiRuggiero" w:date="2018-07-10T18:39:00Z">
        <w:r w:rsidRPr="00331B51" w:rsidDel="00F34532">
          <w:rPr>
            <w:rFonts w:asciiTheme="minorHAnsi" w:hAnsiTheme="minorHAnsi"/>
            <w:color w:val="282625"/>
          </w:rPr>
          <w:delText xml:space="preserve">if </w:delText>
        </w:r>
      </w:del>
      <w:ins w:id="141" w:author="Jocelyne DiRuggiero" w:date="2018-07-10T18:39:00Z">
        <w:r w:rsidR="00F34532">
          <w:rPr>
            <w:rFonts w:asciiTheme="minorHAnsi" w:hAnsiTheme="minorHAnsi"/>
            <w:color w:val="282625"/>
          </w:rPr>
          <w:t>whether</w:t>
        </w:r>
        <w:r w:rsidR="00F34532" w:rsidRPr="00331B51">
          <w:rPr>
            <w:rFonts w:asciiTheme="minorHAnsi" w:hAnsiTheme="minorHAnsi"/>
            <w:color w:val="282625"/>
          </w:rPr>
          <w:t xml:space="preserve"> </w:t>
        </w:r>
      </w:ins>
      <w:del w:id="142" w:author="Jocelyne DiRuggiero" w:date="2018-07-10T18:39:00Z">
        <w:r w:rsidRPr="00331B51" w:rsidDel="00F34532">
          <w:rPr>
            <w:rFonts w:asciiTheme="minorHAnsi" w:hAnsiTheme="minorHAnsi"/>
            <w:color w:val="282625"/>
          </w:rPr>
          <w:delText xml:space="preserve">the </w:delText>
        </w:r>
      </w:del>
      <w:r w:rsidRPr="00331B51">
        <w:rPr>
          <w:rFonts w:asciiTheme="minorHAnsi" w:hAnsiTheme="minorHAnsi"/>
          <w:color w:val="282625"/>
        </w:rPr>
        <w:t xml:space="preserve">community functions were </w:t>
      </w:r>
      <w:del w:id="143" w:author="Jocelyne DiRuggiero" w:date="2018-07-10T18:39:00Z">
        <w:r w:rsidRPr="00331B51" w:rsidDel="00F34532">
          <w:rPr>
            <w:rFonts w:asciiTheme="minorHAnsi" w:hAnsiTheme="minorHAnsi"/>
            <w:color w:val="282625"/>
          </w:rPr>
          <w:delText>being carried out</w:delText>
        </w:r>
      </w:del>
      <w:ins w:id="144" w:author="Jocelyne DiRuggiero" w:date="2018-07-10T18:39:00Z">
        <w:r w:rsidR="00F34532">
          <w:rPr>
            <w:rFonts w:asciiTheme="minorHAnsi" w:hAnsiTheme="minorHAnsi"/>
            <w:color w:val="282625"/>
          </w:rPr>
          <w:t>performed</w:t>
        </w:r>
      </w:ins>
      <w:r w:rsidRPr="00331B51">
        <w:rPr>
          <w:rFonts w:asciiTheme="minorHAnsi" w:hAnsiTheme="minorHAnsi"/>
          <w:color w:val="282625"/>
        </w:rPr>
        <w:t xml:space="preserve"> by the same organisms </w:t>
      </w:r>
      <w:del w:id="145" w:author="Jocelyne DiRuggiero" w:date="2018-07-10T18:35:00Z">
        <w:r w:rsidRPr="00331B51" w:rsidDel="00F34532">
          <w:rPr>
            <w:rFonts w:asciiTheme="minorHAnsi" w:hAnsiTheme="minorHAnsi"/>
            <w:color w:val="282625"/>
          </w:rPr>
          <w:delText xml:space="preserve">between </w:delText>
        </w:r>
      </w:del>
      <w:ins w:id="146" w:author="Jocelyne DiRuggiero" w:date="2018-07-10T18:35:00Z">
        <w:r w:rsidR="00F34532">
          <w:rPr>
            <w:rFonts w:asciiTheme="minorHAnsi" w:hAnsiTheme="minorHAnsi"/>
            <w:color w:val="282625"/>
          </w:rPr>
          <w:t>across</w:t>
        </w:r>
        <w:r w:rsidR="00F34532" w:rsidRPr="00331B51">
          <w:rPr>
            <w:rFonts w:asciiTheme="minorHAnsi" w:hAnsiTheme="minorHAnsi"/>
            <w:color w:val="282625"/>
          </w:rPr>
          <w:t xml:space="preserve"> </w:t>
        </w:r>
      </w:ins>
      <w:r w:rsidRPr="00331B51">
        <w:rPr>
          <w:rFonts w:asciiTheme="minorHAnsi" w:hAnsiTheme="minorHAnsi"/>
          <w:color w:val="282625"/>
        </w:rPr>
        <w:t xml:space="preserve">samples, </w:t>
      </w:r>
      <w:del w:id="147" w:author="Jocelyne DiRuggiero" w:date="2018-07-10T18:35:00Z">
        <w:r w:rsidRPr="00331B51" w:rsidDel="00F34532">
          <w:rPr>
            <w:rFonts w:asciiTheme="minorHAnsi" w:hAnsiTheme="minorHAnsi"/>
            <w:color w:val="282625"/>
          </w:rPr>
          <w:delText>a gene product representation</w:delText>
        </w:r>
      </w:del>
      <w:ins w:id="148" w:author="Jocelyne DiRuggiero" w:date="2018-07-10T18:35:00Z">
        <w:r w:rsidR="00F34532">
          <w:rPr>
            <w:rFonts w:asciiTheme="minorHAnsi" w:hAnsiTheme="minorHAnsi"/>
            <w:color w:val="282625"/>
          </w:rPr>
          <w:t>we computed a</w:t>
        </w:r>
      </w:ins>
      <w:ins w:id="149" w:author="Jocelyne DiRuggiero" w:date="2018-07-10T18:36:00Z">
        <w:r w:rsidR="00F34532">
          <w:rPr>
            <w:rFonts w:asciiTheme="minorHAnsi" w:hAnsiTheme="minorHAnsi"/>
            <w:color w:val="282625"/>
          </w:rPr>
          <w:t xml:space="preserve"> community rearrangement index. This</w:t>
        </w:r>
      </w:ins>
      <w:r w:rsidRPr="00331B51">
        <w:rPr>
          <w:rFonts w:asciiTheme="minorHAnsi" w:hAnsiTheme="minorHAnsi"/>
          <w:color w:val="282625"/>
        </w:rPr>
        <w:t xml:space="preserve"> </w:t>
      </w:r>
      <w:del w:id="150" w:author="Jocelyne DiRuggiero" w:date="2018-07-10T18:39:00Z">
        <w:r w:rsidRPr="00331B51" w:rsidDel="00F34532">
          <w:rPr>
            <w:rFonts w:asciiTheme="minorHAnsi" w:hAnsiTheme="minorHAnsi"/>
            <w:color w:val="282625"/>
          </w:rPr>
          <w:delText xml:space="preserve">metric </w:delText>
        </w:r>
      </w:del>
      <w:ins w:id="151" w:author="Jocelyne DiRuggiero" w:date="2018-07-10T18:39:00Z">
        <w:r w:rsidR="00F34532">
          <w:rPr>
            <w:rFonts w:asciiTheme="minorHAnsi" w:hAnsiTheme="minorHAnsi"/>
            <w:color w:val="282625"/>
          </w:rPr>
          <w:t>index</w:t>
        </w:r>
        <w:r w:rsidR="00F34532" w:rsidRPr="00331B51">
          <w:rPr>
            <w:rFonts w:asciiTheme="minorHAnsi" w:hAnsiTheme="minorHAnsi"/>
            <w:color w:val="282625"/>
          </w:rPr>
          <w:t xml:space="preserve"> </w:t>
        </w:r>
      </w:ins>
      <w:r w:rsidRPr="00331B51">
        <w:rPr>
          <w:rFonts w:asciiTheme="minorHAnsi" w:hAnsiTheme="minorHAnsi"/>
          <w:color w:val="282625"/>
        </w:rPr>
        <w:t xml:space="preserve">was </w:t>
      </w:r>
      <w:del w:id="152" w:author="Jocelyne DiRuggiero" w:date="2018-07-10T18:36:00Z">
        <w:r w:rsidRPr="00331B51" w:rsidDel="00F34532">
          <w:rPr>
            <w:rFonts w:asciiTheme="minorHAnsi" w:hAnsiTheme="minorHAnsi"/>
            <w:color w:val="282625"/>
          </w:rPr>
          <w:delText xml:space="preserve">computed. </w:delText>
        </w:r>
      </w:del>
      <w:ins w:id="153" w:author="Jocelyne DiRuggiero" w:date="2018-07-10T18:36:00Z">
        <w:r w:rsidR="00F34532">
          <w:rPr>
            <w:rFonts w:asciiTheme="minorHAnsi" w:hAnsiTheme="minorHAnsi"/>
            <w:color w:val="282625"/>
          </w:rPr>
          <w:t xml:space="preserve">calculated </w:t>
        </w:r>
      </w:ins>
      <w:ins w:id="154" w:author="Jocelyne DiRuggiero" w:date="2018-07-10T18:39:00Z">
        <w:r w:rsidR="00F34532">
          <w:rPr>
            <w:rFonts w:asciiTheme="minorHAnsi" w:hAnsiTheme="minorHAnsi"/>
            <w:color w:val="282625"/>
          </w:rPr>
          <w:t>….. (</w:t>
        </w:r>
      </w:ins>
      <w:del w:id="155" w:author="Jocelyne DiRuggiero" w:date="2018-07-10T18:37:00Z">
        <w:r w:rsidRPr="00331B51" w:rsidDel="00F34532">
          <w:rPr>
            <w:rFonts w:asciiTheme="minorHAnsi" w:hAnsiTheme="minorHAnsi"/>
            <w:color w:val="282625"/>
          </w:rPr>
          <w:delText xml:space="preserve">This change in individual community member representation of functional categories was evaluated </w:delText>
        </w:r>
      </w:del>
      <w:r w:rsidRPr="00331B51">
        <w:rPr>
          <w:rFonts w:asciiTheme="minorHAnsi" w:hAnsiTheme="minorHAnsi"/>
          <w:color w:val="282625"/>
        </w:rPr>
        <w:t xml:space="preserve">by computing the changes in abundance of contigs that carried genes belonging to </w:t>
      </w:r>
      <w:del w:id="156" w:author="Jocelyne DiRuggiero" w:date="2018-07-10T18:38:00Z">
        <w:r w:rsidRPr="00331B51" w:rsidDel="00F34532">
          <w:rPr>
            <w:rFonts w:asciiTheme="minorHAnsi" w:hAnsiTheme="minorHAnsi"/>
            <w:color w:val="282625"/>
          </w:rPr>
          <w:delText xml:space="preserve">those </w:delText>
        </w:r>
      </w:del>
      <w:ins w:id="157" w:author="Jocelyne DiRuggiero" w:date="2018-07-10T18:38:00Z">
        <w:r w:rsidR="00F34532">
          <w:rPr>
            <w:rFonts w:asciiTheme="minorHAnsi" w:hAnsiTheme="minorHAnsi"/>
            <w:color w:val="282625"/>
          </w:rPr>
          <w:t>KEGG</w:t>
        </w:r>
        <w:r w:rsidR="00F34532" w:rsidRPr="00331B51">
          <w:rPr>
            <w:rFonts w:asciiTheme="minorHAnsi" w:hAnsiTheme="minorHAnsi"/>
            <w:color w:val="282625"/>
          </w:rPr>
          <w:t xml:space="preserve"> </w:t>
        </w:r>
      </w:ins>
      <w:r w:rsidRPr="00331B51">
        <w:rPr>
          <w:rFonts w:asciiTheme="minorHAnsi" w:hAnsiTheme="minorHAnsi"/>
          <w:color w:val="282625"/>
        </w:rPr>
        <w:t>gene functions</w:t>
      </w:r>
      <w:r w:rsidR="00203229" w:rsidRPr="00331B51">
        <w:rPr>
          <w:rFonts w:asciiTheme="minorHAnsi" w:hAnsiTheme="minorHAnsi"/>
          <w:color w:val="282625"/>
        </w:rPr>
        <w:t xml:space="preserve"> (KEGG</w:t>
      </w:r>
      <w:r w:rsidR="005D19F8" w:rsidRPr="00331B51">
        <w:rPr>
          <w:rFonts w:asciiTheme="minorHAnsi" w:hAnsiTheme="minorHAnsi"/>
          <w:color w:val="282625"/>
        </w:rPr>
        <w:t xml:space="preserve"> ontology</w:t>
      </w:r>
      <w:r w:rsidR="00203229" w:rsidRPr="00331B51">
        <w:rPr>
          <w:rFonts w:asciiTheme="minorHAnsi" w:hAnsiTheme="minorHAnsi"/>
          <w:color w:val="282625"/>
        </w:rPr>
        <w:t>)</w:t>
      </w:r>
      <w:ins w:id="158" w:author="Jocelyne DiRuggiero" w:date="2018-07-10T18:40:00Z">
        <w:r w:rsidR="00F34532">
          <w:rPr>
            <w:rFonts w:asciiTheme="minorHAnsi" w:hAnsiTheme="minorHAnsi"/>
            <w:color w:val="282625"/>
          </w:rPr>
          <w:t>.</w:t>
        </w:r>
      </w:ins>
      <w:ins w:id="159" w:author="Jocelyne DiRuggiero" w:date="2018-07-10T18:41:00Z">
        <w:r w:rsidR="00F34532">
          <w:rPr>
            <w:rFonts w:asciiTheme="minorHAnsi" w:hAnsiTheme="minorHAnsi"/>
            <w:color w:val="282625"/>
          </w:rPr>
          <w:t>)</w:t>
        </w:r>
      </w:ins>
      <w:del w:id="160" w:author="Jocelyne DiRuggiero" w:date="2018-07-10T18:40:00Z">
        <w:r w:rsidRPr="00331B51" w:rsidDel="00F34532">
          <w:rPr>
            <w:rFonts w:asciiTheme="minorHAnsi" w:hAnsiTheme="minorHAnsi"/>
            <w:color w:val="282625"/>
          </w:rPr>
          <w:delText>.</w:delText>
        </w:r>
      </w:del>
      <w:r w:rsidRPr="00331B51">
        <w:rPr>
          <w:rFonts w:asciiTheme="minorHAnsi" w:hAnsiTheme="minorHAnsi"/>
          <w:color w:val="282625"/>
        </w:rPr>
        <w:t xml:space="preserve"> </w:t>
      </w:r>
      <w:del w:id="161" w:author="Jocelyne DiRuggiero" w:date="2018-07-10T18:41:00Z">
        <w:r w:rsidRPr="00331B51" w:rsidDel="00F34532">
          <w:rPr>
            <w:rFonts w:asciiTheme="minorHAnsi" w:hAnsiTheme="minorHAnsi"/>
            <w:color w:val="282625"/>
          </w:rPr>
          <w:delText>This metric</w:delText>
        </w:r>
      </w:del>
      <w:ins w:id="162" w:author="Jocelyne DiRuggiero" w:date="2018-07-10T18:41:00Z">
        <w:r w:rsidR="00F34532">
          <w:rPr>
            <w:rFonts w:asciiTheme="minorHAnsi" w:hAnsiTheme="minorHAnsi"/>
            <w:color w:val="282625"/>
          </w:rPr>
          <w:t>It</w:t>
        </w:r>
      </w:ins>
      <w:r w:rsidRPr="00331B51">
        <w:rPr>
          <w:rFonts w:asciiTheme="minorHAnsi" w:hAnsiTheme="minorHAnsi"/>
          <w:color w:val="282625"/>
        </w:rPr>
        <w:t xml:space="preserve"> evaluates the change in </w:t>
      </w:r>
      <w:del w:id="163" w:author="Jocelyne DiRuggiero" w:date="2018-07-10T18:41:00Z">
        <w:r w:rsidRPr="00331B51" w:rsidDel="00F34532">
          <w:rPr>
            <w:rFonts w:asciiTheme="minorHAnsi" w:hAnsiTheme="minorHAnsi"/>
            <w:color w:val="282625"/>
          </w:rPr>
          <w:delText xml:space="preserve">the </w:delText>
        </w:r>
      </w:del>
      <w:r w:rsidRPr="00331B51">
        <w:rPr>
          <w:rFonts w:asciiTheme="minorHAnsi" w:hAnsiTheme="minorHAnsi"/>
          <w:color w:val="282625"/>
        </w:rPr>
        <w:t>individual organisms</w:t>
      </w:r>
      <w:ins w:id="164" w:author="Jocelyne DiRuggiero" w:date="2018-07-10T18:41:00Z">
        <w:r w:rsidR="00F34532">
          <w:rPr>
            <w:rFonts w:asciiTheme="minorHAnsi" w:hAnsiTheme="minorHAnsi"/>
            <w:color w:val="282625"/>
          </w:rPr>
          <w:t xml:space="preserve"> (at what level?)</w:t>
        </w:r>
      </w:ins>
      <w:r w:rsidRPr="00331B51">
        <w:rPr>
          <w:rFonts w:asciiTheme="minorHAnsi" w:hAnsiTheme="minorHAnsi"/>
          <w:color w:val="282625"/>
        </w:rPr>
        <w:t xml:space="preserve"> that are </w:t>
      </w:r>
      <w:del w:id="165" w:author="Jocelyne DiRuggiero" w:date="2018-07-10T18:42:00Z">
        <w:r w:rsidRPr="00331B51" w:rsidDel="00F34532">
          <w:rPr>
            <w:rFonts w:asciiTheme="minorHAnsi" w:hAnsiTheme="minorHAnsi"/>
            <w:color w:val="282625"/>
          </w:rPr>
          <w:delText xml:space="preserve">representing </w:delText>
        </w:r>
      </w:del>
      <w:ins w:id="166" w:author="Jocelyne DiRuggiero" w:date="2018-07-10T18:42:00Z">
        <w:r w:rsidR="00F34532">
          <w:rPr>
            <w:rFonts w:asciiTheme="minorHAnsi" w:hAnsiTheme="minorHAnsi"/>
            <w:color w:val="282625"/>
          </w:rPr>
          <w:t>carrying</w:t>
        </w:r>
        <w:r w:rsidR="00F34532" w:rsidRPr="00331B51">
          <w:rPr>
            <w:rFonts w:asciiTheme="minorHAnsi" w:hAnsiTheme="minorHAnsi"/>
            <w:color w:val="282625"/>
          </w:rPr>
          <w:t xml:space="preserve"> </w:t>
        </w:r>
      </w:ins>
      <w:r w:rsidRPr="00331B51">
        <w:rPr>
          <w:rFonts w:asciiTheme="minorHAnsi" w:hAnsiTheme="minorHAnsi"/>
          <w:color w:val="282625"/>
        </w:rPr>
        <w:t xml:space="preserve">a given gene function between two </w:t>
      </w:r>
      <w:del w:id="167" w:author="Jocelyne DiRuggiero" w:date="2018-07-10T18:36:00Z">
        <w:r w:rsidRPr="00331B51" w:rsidDel="00F34532">
          <w:rPr>
            <w:rFonts w:asciiTheme="minorHAnsi" w:hAnsiTheme="minorHAnsi"/>
            <w:color w:val="282625"/>
          </w:rPr>
          <w:delText>replicates or time points</w:delText>
        </w:r>
      </w:del>
      <w:ins w:id="168" w:author="Jocelyne DiRuggiero" w:date="2018-07-10T18:36:00Z">
        <w:r w:rsidR="00F34532">
          <w:rPr>
            <w:rFonts w:asciiTheme="minorHAnsi" w:hAnsiTheme="minorHAnsi"/>
            <w:color w:val="282625"/>
          </w:rPr>
          <w:t>samples</w:t>
        </w:r>
      </w:ins>
      <w:r w:rsidRPr="00331B51">
        <w:rPr>
          <w:rFonts w:asciiTheme="minorHAnsi" w:hAnsiTheme="minorHAnsi"/>
          <w:color w:val="282625"/>
        </w:rPr>
        <w:t>, and represents the "</w:t>
      </w:r>
      <w:r w:rsidR="005D19F8" w:rsidRPr="00331B51">
        <w:rPr>
          <w:rFonts w:asciiTheme="minorHAnsi" w:hAnsiTheme="minorHAnsi"/>
          <w:color w:val="282625"/>
        </w:rPr>
        <w:t>rearrangement</w:t>
      </w:r>
      <w:r w:rsidRPr="00331B51">
        <w:rPr>
          <w:rFonts w:asciiTheme="minorHAnsi" w:hAnsiTheme="minorHAnsi"/>
          <w:color w:val="282625"/>
        </w:rPr>
        <w:t xml:space="preserve">" in community member composition at the functional scale. </w:t>
      </w:r>
      <w:commentRangeEnd w:id="138"/>
      <w:r w:rsidR="00F34532">
        <w:rPr>
          <w:rStyle w:val="CommentReference"/>
        </w:rPr>
        <w:commentReference w:id="138"/>
      </w:r>
      <w:ins w:id="169" w:author="Jocelyne DiRuggiero" w:date="2018-07-10T18:42:00Z">
        <w:r w:rsidR="00E53B67">
          <w:rPr>
            <w:rFonts w:asciiTheme="minorHAnsi" w:hAnsiTheme="minorHAnsi"/>
            <w:color w:val="282625"/>
          </w:rPr>
          <w:t xml:space="preserve"> (</w:t>
        </w:r>
      </w:ins>
      <w:ins w:id="170" w:author="Jocelyne DiRuggiero" w:date="2018-07-10T18:44:00Z">
        <w:r w:rsidR="00E53B67">
          <w:rPr>
            <w:rFonts w:asciiTheme="minorHAnsi" w:hAnsiTheme="minorHAnsi"/>
            <w:color w:val="282625"/>
          </w:rPr>
          <w:t>F</w:t>
        </w:r>
      </w:ins>
      <w:ins w:id="171" w:author="Jocelyne DiRuggiero" w:date="2018-07-10T18:42:00Z">
        <w:r w:rsidR="00E53B67">
          <w:rPr>
            <w:rFonts w:asciiTheme="minorHAnsi" w:hAnsiTheme="minorHAnsi"/>
            <w:color w:val="282625"/>
          </w:rPr>
          <w:t>ig? equation?)</w:t>
        </w:r>
      </w:ins>
    </w:p>
    <w:p w14:paraId="4EC8E44E" w14:textId="06E831C2" w:rsidR="005D19F8" w:rsidRPr="00331B51" w:rsidRDefault="005D19F8" w:rsidP="00662E45">
      <w:pPr>
        <w:pStyle w:val="NormalWeb"/>
        <w:shd w:val="clear" w:color="auto" w:fill="FFFFFF"/>
        <w:spacing w:before="0" w:beforeAutospacing="0" w:after="0" w:afterAutospacing="0"/>
        <w:rPr>
          <w:rFonts w:asciiTheme="minorHAnsi" w:hAnsiTheme="minorHAnsi"/>
          <w:color w:val="282625"/>
        </w:rPr>
      </w:pPr>
      <w:r w:rsidRPr="00331B51">
        <w:rPr>
          <w:rFonts w:asciiTheme="minorHAnsi" w:hAnsiTheme="minorHAnsi"/>
          <w:color w:val="282625"/>
        </w:rPr>
        <w:tab/>
      </w:r>
      <w:r w:rsidR="00662E45" w:rsidRPr="00F00F6A">
        <w:rPr>
          <w:rFonts w:asciiTheme="minorHAnsi" w:hAnsiTheme="minorHAnsi"/>
          <w:color w:val="282625"/>
          <w:highlight w:val="cyan"/>
          <w:rPrChange w:id="172" w:author="Jocelyne DiRuggiero" w:date="2018-07-10T18:21:00Z">
            <w:rPr>
              <w:rFonts w:asciiTheme="minorHAnsi" w:hAnsiTheme="minorHAnsi"/>
              <w:color w:val="282625"/>
            </w:rPr>
          </w:rPrChange>
        </w:rPr>
        <w:t>When comparing</w:t>
      </w:r>
      <w:r w:rsidR="00662E45" w:rsidRPr="00331B51">
        <w:rPr>
          <w:rFonts w:asciiTheme="minorHAnsi" w:hAnsiTheme="minorHAnsi"/>
          <w:color w:val="282625"/>
        </w:rPr>
        <w:t xml:space="preserve"> two samples, a high </w:t>
      </w:r>
      <w:r w:rsidRPr="00331B51">
        <w:rPr>
          <w:rFonts w:asciiTheme="minorHAnsi" w:hAnsiTheme="minorHAnsi"/>
          <w:color w:val="282625"/>
        </w:rPr>
        <w:t xml:space="preserve">average rearrangement </w:t>
      </w:r>
      <w:r w:rsidR="00662E45" w:rsidRPr="00331B51">
        <w:rPr>
          <w:rFonts w:asciiTheme="minorHAnsi" w:hAnsiTheme="minorHAnsi"/>
          <w:color w:val="282625"/>
        </w:rPr>
        <w:t>index indicates that the community’s gene functions are performed by different community members</w:t>
      </w:r>
      <w:r w:rsidRPr="00331B51">
        <w:rPr>
          <w:rFonts w:asciiTheme="minorHAnsi" w:hAnsiTheme="minorHAnsi"/>
          <w:color w:val="282625"/>
        </w:rPr>
        <w:t xml:space="preserve">, while a high </w:t>
      </w:r>
      <w:commentRangeStart w:id="173"/>
      <w:r w:rsidRPr="00331B51">
        <w:rPr>
          <w:rFonts w:asciiTheme="minorHAnsi" w:hAnsiTheme="minorHAnsi"/>
          <w:color w:val="282625"/>
        </w:rPr>
        <w:t xml:space="preserve">spread (variance) of the fold changes in total function abundances </w:t>
      </w:r>
      <w:commentRangeEnd w:id="173"/>
      <w:r w:rsidR="00E53B67">
        <w:rPr>
          <w:rStyle w:val="CommentReference"/>
        </w:rPr>
        <w:commentReference w:id="173"/>
      </w:r>
      <w:r w:rsidRPr="00331B51">
        <w:rPr>
          <w:rFonts w:asciiTheme="minorHAnsi" w:hAnsiTheme="minorHAnsi"/>
          <w:color w:val="282625"/>
        </w:rPr>
        <w:t>indicates that many functions changed in abundance and that the functional potential of the community changed</w:t>
      </w:r>
      <w:ins w:id="174" w:author="Jocelyne DiRuggiero" w:date="2018-07-10T18:43:00Z">
        <w:r w:rsidR="00E53B67">
          <w:rPr>
            <w:rFonts w:asciiTheme="minorHAnsi" w:hAnsiTheme="minorHAnsi"/>
            <w:color w:val="282625"/>
          </w:rPr>
          <w:t xml:space="preserve"> (fig?)</w:t>
        </w:r>
      </w:ins>
      <w:r w:rsidR="00662E45" w:rsidRPr="00331B51">
        <w:rPr>
          <w:rFonts w:asciiTheme="minorHAnsi" w:hAnsiTheme="minorHAnsi"/>
          <w:color w:val="282625"/>
        </w:rPr>
        <w:t xml:space="preserve">. </w:t>
      </w:r>
      <w:r w:rsidRPr="00331B51">
        <w:rPr>
          <w:rFonts w:asciiTheme="minorHAnsi" w:hAnsiTheme="minorHAnsi"/>
          <w:color w:val="282625"/>
        </w:rPr>
        <w:t>It is important to note that a high a rearrangement index does not necessarily imply a high total fold change for that gene function, as it is possible that the function is present in equal abundances between two samples, but carried by different organisms.</w:t>
      </w:r>
    </w:p>
    <w:p w14:paraId="5DBB6DCC" w14:textId="14476421" w:rsidR="005D19F8" w:rsidRPr="00331B51" w:rsidRDefault="005D19F8" w:rsidP="00662E45">
      <w:pPr>
        <w:pStyle w:val="NormalWeb"/>
        <w:shd w:val="clear" w:color="auto" w:fill="FFFFFF"/>
        <w:spacing w:before="0" w:beforeAutospacing="0" w:after="0" w:afterAutospacing="0"/>
        <w:rPr>
          <w:rFonts w:asciiTheme="minorHAnsi" w:hAnsiTheme="minorHAnsi"/>
          <w:color w:val="282625"/>
        </w:rPr>
      </w:pPr>
      <w:r w:rsidRPr="00331B51">
        <w:rPr>
          <w:rFonts w:asciiTheme="minorHAnsi" w:hAnsiTheme="minorHAnsi"/>
          <w:color w:val="282625"/>
        </w:rPr>
        <w:tab/>
      </w:r>
      <w:r w:rsidR="00DE632C" w:rsidRPr="00F00F6A">
        <w:rPr>
          <w:rFonts w:asciiTheme="minorHAnsi" w:hAnsiTheme="minorHAnsi"/>
          <w:color w:val="282625"/>
          <w:highlight w:val="cyan"/>
          <w:rPrChange w:id="175" w:author="Jocelyne DiRuggiero" w:date="2018-07-10T18:21:00Z">
            <w:rPr>
              <w:rFonts w:asciiTheme="minorHAnsi" w:hAnsiTheme="minorHAnsi"/>
              <w:color w:val="282625"/>
            </w:rPr>
          </w:rPrChange>
        </w:rPr>
        <w:t>When looking</w:t>
      </w:r>
      <w:r w:rsidR="00DE632C" w:rsidRPr="00331B51">
        <w:rPr>
          <w:rFonts w:asciiTheme="minorHAnsi" w:hAnsiTheme="minorHAnsi"/>
          <w:color w:val="282625"/>
        </w:rPr>
        <w:t xml:space="preserve"> at </w:t>
      </w:r>
      <w:r w:rsidRPr="00331B51">
        <w:rPr>
          <w:rFonts w:asciiTheme="minorHAnsi" w:hAnsiTheme="minorHAnsi"/>
          <w:color w:val="282625"/>
        </w:rPr>
        <w:t>t</w:t>
      </w:r>
      <w:r w:rsidR="00662E45" w:rsidRPr="00331B51">
        <w:rPr>
          <w:rFonts w:asciiTheme="minorHAnsi" w:hAnsiTheme="minorHAnsi"/>
          <w:color w:val="282625"/>
        </w:rPr>
        <w:t xml:space="preserve">he </w:t>
      </w:r>
      <w:r w:rsidRPr="00331B51">
        <w:rPr>
          <w:rFonts w:asciiTheme="minorHAnsi" w:hAnsiTheme="minorHAnsi"/>
          <w:color w:val="282625"/>
        </w:rPr>
        <w:t xml:space="preserve">variance in the fold change </w:t>
      </w:r>
      <w:r w:rsidR="00DE632C" w:rsidRPr="00331B51">
        <w:rPr>
          <w:rFonts w:asciiTheme="minorHAnsi" w:hAnsiTheme="minorHAnsi"/>
          <w:color w:val="282625"/>
        </w:rPr>
        <w:t xml:space="preserve">of total abundance of gene functions, we observe that there was relatively little functional potential change between the pre-rain samples (2014-09 to 2015-06), but there was a significantly higher spread of the fold changes in </w:t>
      </w:r>
      <w:r w:rsidR="00DE632C" w:rsidRPr="00331B51">
        <w:rPr>
          <w:rFonts w:asciiTheme="minorHAnsi" w:hAnsiTheme="minorHAnsi"/>
          <w:color w:val="282625"/>
        </w:rPr>
        <w:lastRenderedPageBreak/>
        <w:t xml:space="preserve">gene functions following the rain (2015-06 to 2016-02). </w:t>
      </w:r>
      <w:r w:rsidR="006707F3" w:rsidRPr="00331B51">
        <w:rPr>
          <w:rFonts w:asciiTheme="minorHAnsi" w:hAnsiTheme="minorHAnsi"/>
          <w:color w:val="282625"/>
        </w:rPr>
        <w:t xml:space="preserve">In the year following (2016-02 to 2017-02) there was also a high variance in the fold changes of gene function abundances, indicating a recovery of the community’s functional potential. This was further confirmed by comparing the 2014-09 samples to the 2017-02 samples. </w:t>
      </w:r>
      <w:r w:rsidR="00DE632C" w:rsidRPr="00331B51">
        <w:rPr>
          <w:rFonts w:asciiTheme="minorHAnsi" w:hAnsiTheme="minorHAnsi"/>
          <w:color w:val="282625"/>
        </w:rPr>
        <w:t xml:space="preserve">This </w:t>
      </w:r>
      <w:r w:rsidR="006707F3" w:rsidRPr="00331B51">
        <w:rPr>
          <w:rFonts w:asciiTheme="minorHAnsi" w:hAnsiTheme="minorHAnsi"/>
          <w:color w:val="282625"/>
        </w:rPr>
        <w:t xml:space="preserve">appears to be </w:t>
      </w:r>
      <w:r w:rsidR="00DE632C" w:rsidRPr="00331B51">
        <w:rPr>
          <w:rFonts w:asciiTheme="minorHAnsi" w:hAnsiTheme="minorHAnsi"/>
          <w:color w:val="282625"/>
        </w:rPr>
        <w:t>consistent with the observation that the overall functional potential of the halite communities sh</w:t>
      </w:r>
      <w:r w:rsidR="006707F3" w:rsidRPr="00331B51">
        <w:rPr>
          <w:rFonts w:asciiTheme="minorHAnsi" w:hAnsiTheme="minorHAnsi"/>
          <w:color w:val="282625"/>
        </w:rPr>
        <w:t xml:space="preserve">ifted following the rain event </w:t>
      </w:r>
      <w:r w:rsidR="00D76BB3">
        <w:rPr>
          <w:rFonts w:asciiTheme="minorHAnsi" w:hAnsiTheme="minorHAnsi"/>
          <w:color w:val="282625"/>
        </w:rPr>
        <w:t xml:space="preserve">but </w:t>
      </w:r>
      <w:r w:rsidR="006707F3" w:rsidRPr="00331B51">
        <w:rPr>
          <w:rFonts w:asciiTheme="minorHAnsi" w:hAnsiTheme="minorHAnsi"/>
          <w:color w:val="282625"/>
        </w:rPr>
        <w:t>recovered in the following year</w:t>
      </w:r>
      <w:ins w:id="176" w:author="Jocelyne DiRuggiero" w:date="2018-07-10T18:45:00Z">
        <w:r w:rsidR="00E53B67">
          <w:rPr>
            <w:rFonts w:asciiTheme="minorHAnsi" w:hAnsiTheme="minorHAnsi"/>
            <w:color w:val="282625"/>
          </w:rPr>
          <w:t xml:space="preserve"> [use the figures</w:t>
        </w:r>
      </w:ins>
      <w:ins w:id="177" w:author="Jocelyne DiRuggiero" w:date="2018-07-10T18:46:00Z">
        <w:r w:rsidR="00E53B67">
          <w:rPr>
            <w:rFonts w:asciiTheme="minorHAnsi" w:hAnsiTheme="minorHAnsi"/>
            <w:color w:val="282625"/>
          </w:rPr>
          <w:t>]</w:t>
        </w:r>
      </w:ins>
      <w:del w:id="178" w:author="Jocelyne DiRuggiero" w:date="2018-07-10T18:45:00Z">
        <w:r w:rsidR="006707F3" w:rsidRPr="00331B51" w:rsidDel="00E53B67">
          <w:rPr>
            <w:rFonts w:asciiTheme="minorHAnsi" w:hAnsiTheme="minorHAnsi"/>
            <w:color w:val="282625"/>
          </w:rPr>
          <w:delText>.</w:delText>
        </w:r>
      </w:del>
    </w:p>
    <w:p w14:paraId="280F1EA8" w14:textId="03139450" w:rsidR="00D76BB3" w:rsidRDefault="005D19F8" w:rsidP="00662E45">
      <w:pPr>
        <w:pStyle w:val="NormalWeb"/>
        <w:shd w:val="clear" w:color="auto" w:fill="FFFFFF"/>
        <w:spacing w:before="0" w:beforeAutospacing="0" w:after="0" w:afterAutospacing="0"/>
        <w:rPr>
          <w:rFonts w:asciiTheme="minorHAnsi" w:hAnsiTheme="minorHAnsi"/>
          <w:color w:val="282625"/>
        </w:rPr>
      </w:pPr>
      <w:r w:rsidRPr="00331B51">
        <w:rPr>
          <w:rFonts w:asciiTheme="minorHAnsi" w:hAnsiTheme="minorHAnsi"/>
          <w:color w:val="282625"/>
        </w:rPr>
        <w:tab/>
        <w:t xml:space="preserve">The </w:t>
      </w:r>
      <w:r w:rsidR="00662E45" w:rsidRPr="00331B51">
        <w:rPr>
          <w:rFonts w:asciiTheme="minorHAnsi" w:hAnsiTheme="minorHAnsi"/>
          <w:color w:val="282625"/>
        </w:rPr>
        <w:t xml:space="preserve">average </w:t>
      </w:r>
      <w:proofErr w:type="spellStart"/>
      <w:r w:rsidR="00D76BB3">
        <w:rPr>
          <w:rFonts w:asciiTheme="minorHAnsi" w:hAnsiTheme="minorHAnsi"/>
          <w:color w:val="282625"/>
        </w:rPr>
        <w:t>rearangement</w:t>
      </w:r>
      <w:proofErr w:type="spellEnd"/>
      <w:r w:rsidR="00662E45" w:rsidRPr="00331B51">
        <w:rPr>
          <w:rFonts w:asciiTheme="minorHAnsi" w:hAnsiTheme="minorHAnsi"/>
          <w:color w:val="282625"/>
        </w:rPr>
        <w:t xml:space="preserve"> index between 2014-09 and 2015-06 was relatively low</w:t>
      </w:r>
      <w:ins w:id="179" w:author="Jocelyne DiRuggiero" w:date="2018-07-10T18:46:00Z">
        <w:r w:rsidR="00E53B67">
          <w:rPr>
            <w:rFonts w:asciiTheme="minorHAnsi" w:hAnsiTheme="minorHAnsi"/>
            <w:color w:val="282625"/>
          </w:rPr>
          <w:t xml:space="preserve"> (</w:t>
        </w:r>
        <w:proofErr w:type="gramStart"/>
        <w:r w:rsidR="00E53B67">
          <w:rPr>
            <w:rFonts w:asciiTheme="minorHAnsi" w:hAnsiTheme="minorHAnsi"/>
            <w:color w:val="282625"/>
          </w:rPr>
          <w:t>value?,</w:t>
        </w:r>
        <w:proofErr w:type="gramEnd"/>
        <w:r w:rsidR="00E53B67">
          <w:rPr>
            <w:rFonts w:asciiTheme="minorHAnsi" w:hAnsiTheme="minorHAnsi"/>
            <w:color w:val="282625"/>
          </w:rPr>
          <w:t xml:space="preserve"> fig?)</w:t>
        </w:r>
      </w:ins>
      <w:r w:rsidR="00662E45" w:rsidRPr="00331B51">
        <w:rPr>
          <w:rFonts w:asciiTheme="minorHAnsi" w:hAnsiTheme="minorHAnsi"/>
          <w:color w:val="282625"/>
        </w:rPr>
        <w:t>, indicating that prior to the rain there was relatively little rearrangement in the individual members constituting functional categories. However, between before (2015-06) and after (2016-02) the rain, the average shuffling index was quite high</w:t>
      </w:r>
      <w:ins w:id="180" w:author="Jocelyne DiRuggiero" w:date="2018-07-10T18:46:00Z">
        <w:r w:rsidR="00E53B67">
          <w:rPr>
            <w:rFonts w:asciiTheme="minorHAnsi" w:hAnsiTheme="minorHAnsi"/>
            <w:color w:val="282625"/>
          </w:rPr>
          <w:t xml:space="preserve"> (value? Fig?</w:t>
        </w:r>
      </w:ins>
      <w:r w:rsidR="00662E45" w:rsidRPr="00331B51">
        <w:rPr>
          <w:rFonts w:asciiTheme="minorHAnsi" w:hAnsiTheme="minorHAnsi"/>
          <w:color w:val="282625"/>
        </w:rPr>
        <w:t>, indicating that</w:t>
      </w:r>
      <w:del w:id="181" w:author="Jocelyne DiRuggiero" w:date="2018-07-10T18:47:00Z">
        <w:r w:rsidR="00662E45" w:rsidRPr="00331B51" w:rsidDel="00E53B67">
          <w:rPr>
            <w:rFonts w:asciiTheme="minorHAnsi" w:hAnsiTheme="minorHAnsi"/>
            <w:color w:val="282625"/>
          </w:rPr>
          <w:delText>'s</w:delText>
        </w:r>
      </w:del>
      <w:r w:rsidR="00662E45" w:rsidRPr="00331B51">
        <w:rPr>
          <w:rFonts w:asciiTheme="minorHAnsi" w:hAnsiTheme="minorHAnsi"/>
          <w:color w:val="282625"/>
        </w:rPr>
        <w:t xml:space="preserve"> the genomic functions were being performed by different community members after the rain. Finally, despite significant functional potential shifts between 2016-02 and 2017-02, we observed a low reshuffl</w:t>
      </w:r>
      <w:r w:rsidR="00D76BB3">
        <w:rPr>
          <w:rFonts w:asciiTheme="minorHAnsi" w:hAnsiTheme="minorHAnsi"/>
          <w:color w:val="282625"/>
        </w:rPr>
        <w:t xml:space="preserve">ing index between these dates. </w:t>
      </w:r>
    </w:p>
    <w:p w14:paraId="62C58CB4" w14:textId="662CAE8E" w:rsidR="00B94FAA" w:rsidRPr="00331B51" w:rsidRDefault="00D76BB3" w:rsidP="00662E45">
      <w:pPr>
        <w:pStyle w:val="NormalWeb"/>
        <w:shd w:val="clear" w:color="auto" w:fill="FFFFFF"/>
        <w:spacing w:before="0" w:beforeAutospacing="0" w:after="0" w:afterAutospacing="0"/>
        <w:rPr>
          <w:rFonts w:asciiTheme="minorHAnsi" w:hAnsiTheme="minorHAnsi"/>
          <w:color w:val="282625"/>
        </w:rPr>
      </w:pPr>
      <w:r>
        <w:rPr>
          <w:rFonts w:asciiTheme="minorHAnsi" w:hAnsiTheme="minorHAnsi"/>
          <w:color w:val="282625"/>
        </w:rPr>
        <w:tab/>
      </w:r>
      <w:commentRangeStart w:id="182"/>
      <w:r w:rsidR="00662E45" w:rsidRPr="00331B51">
        <w:rPr>
          <w:rFonts w:asciiTheme="minorHAnsi" w:hAnsiTheme="minorHAnsi"/>
          <w:color w:val="282625"/>
        </w:rPr>
        <w:t xml:space="preserve">These results suggest that after the rain there was a significant change in the organisms that carry the genes of each functional category in this community's metabolome, and that this composition did not recover in the year following the rain. This is striking, considering our observation that the overall functional potential recovered in the year after the rain. Based on this, we conclude that while the community functions the same as it did prior to the rain, its gene functions are being carried out by different organisms. </w:t>
      </w:r>
      <w:commentRangeEnd w:id="182"/>
      <w:r w:rsidR="00E53B67">
        <w:rPr>
          <w:rStyle w:val="CommentReference"/>
        </w:rPr>
        <w:commentReference w:id="182"/>
      </w:r>
    </w:p>
    <w:p w14:paraId="4FB3B154" w14:textId="77777777" w:rsidR="00B94FAA" w:rsidRDefault="00B94FAA" w:rsidP="00662E45">
      <w:pPr>
        <w:pStyle w:val="NormalWeb"/>
        <w:shd w:val="clear" w:color="auto" w:fill="FFFFFF"/>
        <w:spacing w:before="0" w:beforeAutospacing="0" w:after="0" w:afterAutospacing="0"/>
        <w:rPr>
          <w:rFonts w:asciiTheme="minorHAnsi" w:hAnsiTheme="minorHAnsi"/>
          <w:color w:val="282625"/>
        </w:rPr>
      </w:pPr>
    </w:p>
    <w:p w14:paraId="5ECB6046" w14:textId="33169980" w:rsidR="00CA6689" w:rsidRDefault="00CA6689" w:rsidP="00662E45">
      <w:pPr>
        <w:pStyle w:val="NormalWeb"/>
        <w:shd w:val="clear" w:color="auto" w:fill="FFFFFF"/>
        <w:spacing w:before="0" w:beforeAutospacing="0" w:after="0" w:afterAutospacing="0"/>
        <w:rPr>
          <w:rFonts w:asciiTheme="minorHAnsi" w:hAnsiTheme="minorHAnsi"/>
          <w:color w:val="282625"/>
        </w:rPr>
      </w:pPr>
      <w:r w:rsidRPr="00CA6689">
        <w:rPr>
          <w:rFonts w:asciiTheme="minorHAnsi" w:hAnsiTheme="minorHAnsi"/>
          <w:noProof/>
          <w:color w:val="282625"/>
        </w:rPr>
        <w:drawing>
          <wp:inline distT="0" distB="0" distL="0" distR="0" wp14:anchorId="050B9F11" wp14:editId="59B0329E">
            <wp:extent cx="5423535" cy="3922792"/>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2130" cy="3929009"/>
                    </a:xfrm>
                    <a:prstGeom prst="rect">
                      <a:avLst/>
                    </a:prstGeom>
                  </pic:spPr>
                </pic:pic>
              </a:graphicData>
            </a:graphic>
          </wp:inline>
        </w:drawing>
      </w:r>
    </w:p>
    <w:p w14:paraId="4932CC56" w14:textId="5BF0B081" w:rsidR="00CA6689" w:rsidRPr="00CA6689" w:rsidRDefault="00CA6689" w:rsidP="00CA6689">
      <w:pPr>
        <w:pStyle w:val="NormalWeb"/>
        <w:shd w:val="clear" w:color="auto" w:fill="FFFFFF"/>
        <w:rPr>
          <w:rFonts w:asciiTheme="minorHAnsi" w:hAnsiTheme="minorHAnsi"/>
          <w:i/>
          <w:color w:val="282625"/>
        </w:rPr>
      </w:pPr>
      <w:r w:rsidRPr="00CA6689">
        <w:rPr>
          <w:rFonts w:asciiTheme="minorHAnsi" w:hAnsiTheme="minorHAnsi"/>
          <w:i/>
          <w:color w:val="282625"/>
        </w:rPr>
        <w:t xml:space="preserve">Figure 6: </w:t>
      </w:r>
      <w:r w:rsidR="00177EE9">
        <w:rPr>
          <w:rFonts w:asciiTheme="minorHAnsi" w:hAnsiTheme="minorHAnsi"/>
          <w:i/>
          <w:color w:val="282625"/>
        </w:rPr>
        <w:t xml:space="preserve">Rearrangement in individual representation of community functions after the rain. </w:t>
      </w:r>
      <w:r w:rsidRPr="00CA6689">
        <w:rPr>
          <w:rFonts w:asciiTheme="minorHAnsi" w:hAnsiTheme="minorHAnsi"/>
          <w:i/>
          <w:color w:val="282625"/>
        </w:rPr>
        <w:t xml:space="preserve">A: Explanation of </w:t>
      </w:r>
      <w:r>
        <w:rPr>
          <w:rFonts w:asciiTheme="minorHAnsi" w:hAnsiTheme="minorHAnsi"/>
          <w:i/>
          <w:color w:val="282625"/>
        </w:rPr>
        <w:t>how</w:t>
      </w:r>
      <w:r w:rsidRPr="00CA6689">
        <w:rPr>
          <w:rFonts w:asciiTheme="minorHAnsi" w:hAnsiTheme="minorHAnsi"/>
          <w:i/>
          <w:color w:val="282625"/>
        </w:rPr>
        <w:t xml:space="preserve"> the rearrangement index is calculated</w:t>
      </w:r>
      <w:r w:rsidR="00177EE9">
        <w:rPr>
          <w:rFonts w:asciiTheme="minorHAnsi" w:hAnsiTheme="minorHAnsi"/>
          <w:i/>
          <w:color w:val="282625"/>
        </w:rPr>
        <w:t xml:space="preserve"> [needs work]</w:t>
      </w:r>
      <w:r w:rsidRPr="00CA6689">
        <w:rPr>
          <w:rFonts w:asciiTheme="minorHAnsi" w:hAnsiTheme="minorHAnsi"/>
          <w:i/>
          <w:color w:val="282625"/>
        </w:rPr>
        <w:t xml:space="preserve">. B: Average </w:t>
      </w:r>
      <w:r w:rsidRPr="00CA6689">
        <w:rPr>
          <w:rFonts w:asciiTheme="minorHAnsi" w:hAnsiTheme="minorHAnsi"/>
          <w:i/>
          <w:color w:val="282625"/>
        </w:rPr>
        <w:lastRenderedPageBreak/>
        <w:t xml:space="preserve">rearrangement index between each pair or samples showing that 2014/2015 and 2016/2017 cluster together. C: Rearrangement indexes and linearized fold change of protein functions between different pairs of time points. </w:t>
      </w:r>
    </w:p>
    <w:p w14:paraId="784054AD" w14:textId="77777777" w:rsidR="00CA6689" w:rsidRPr="00331B51" w:rsidRDefault="00CA6689" w:rsidP="00662E45">
      <w:pPr>
        <w:pStyle w:val="NormalWeb"/>
        <w:shd w:val="clear" w:color="auto" w:fill="FFFFFF"/>
        <w:spacing w:before="0" w:beforeAutospacing="0" w:after="0" w:afterAutospacing="0"/>
        <w:rPr>
          <w:rFonts w:asciiTheme="minorHAnsi" w:hAnsiTheme="minorHAnsi"/>
          <w:color w:val="282625"/>
        </w:rPr>
      </w:pPr>
    </w:p>
    <w:p w14:paraId="727EE7A1" w14:textId="77777777" w:rsidR="00C649E5" w:rsidRPr="00331B51" w:rsidRDefault="00C649E5">
      <w:pPr>
        <w:rPr>
          <w:rFonts w:asciiTheme="minorHAnsi" w:hAnsiTheme="minorHAnsi"/>
          <w:b/>
          <w:color w:val="282625"/>
        </w:rPr>
      </w:pPr>
      <w:r w:rsidRPr="00331B51">
        <w:rPr>
          <w:rFonts w:asciiTheme="minorHAnsi" w:hAnsiTheme="minorHAnsi"/>
          <w:b/>
          <w:color w:val="282625"/>
        </w:rPr>
        <w:br w:type="page"/>
      </w:r>
    </w:p>
    <w:p w14:paraId="3BA6B87C" w14:textId="1395BCF6" w:rsidR="00B94FAA" w:rsidRPr="00331B51" w:rsidRDefault="00B94FAA" w:rsidP="00662E45">
      <w:pPr>
        <w:pStyle w:val="NormalWeb"/>
        <w:shd w:val="clear" w:color="auto" w:fill="FFFFFF"/>
        <w:spacing w:before="0" w:beforeAutospacing="0" w:after="0" w:afterAutospacing="0"/>
        <w:rPr>
          <w:rFonts w:asciiTheme="minorHAnsi" w:hAnsiTheme="minorHAnsi"/>
          <w:b/>
          <w:color w:val="282625"/>
        </w:rPr>
      </w:pPr>
      <w:r w:rsidRPr="00331B51">
        <w:rPr>
          <w:rFonts w:asciiTheme="minorHAnsi" w:hAnsiTheme="minorHAnsi"/>
          <w:b/>
          <w:color w:val="282625"/>
        </w:rPr>
        <w:lastRenderedPageBreak/>
        <w:t>DISCUSSION</w:t>
      </w:r>
    </w:p>
    <w:p w14:paraId="06004624" w14:textId="77777777" w:rsidR="00B94FAA" w:rsidRPr="00331B51" w:rsidRDefault="00B94FAA" w:rsidP="00662E45">
      <w:pPr>
        <w:pStyle w:val="NormalWeb"/>
        <w:shd w:val="clear" w:color="auto" w:fill="FFFFFF"/>
        <w:spacing w:before="0" w:beforeAutospacing="0" w:after="0" w:afterAutospacing="0"/>
        <w:rPr>
          <w:rFonts w:asciiTheme="minorHAnsi" w:hAnsiTheme="minorHAnsi"/>
          <w:color w:val="282625"/>
        </w:rPr>
      </w:pPr>
    </w:p>
    <w:p w14:paraId="4A823B7B" w14:textId="71319F1B" w:rsidR="00331B51" w:rsidRDefault="009127D7" w:rsidP="00331B51">
      <w:pPr>
        <w:rPr>
          <w:rFonts w:asciiTheme="minorHAnsi" w:eastAsia="Times New Roman" w:hAnsiTheme="minorHAnsi"/>
          <w:color w:val="282625"/>
          <w:shd w:val="clear" w:color="auto" w:fill="FFFFFF"/>
        </w:rPr>
      </w:pPr>
      <w:r w:rsidRPr="00331B51">
        <w:rPr>
          <w:rFonts w:asciiTheme="minorHAnsi" w:hAnsiTheme="minorHAnsi"/>
          <w:color w:val="282625"/>
        </w:rPr>
        <w:tab/>
      </w:r>
      <w:r w:rsidR="00331B51" w:rsidRPr="00331B51">
        <w:rPr>
          <w:rFonts w:asciiTheme="minorHAnsi" w:eastAsia="Times New Roman" w:hAnsiTheme="minorHAnsi"/>
          <w:color w:val="282625"/>
          <w:shd w:val="clear" w:color="auto" w:fill="FFFFFF"/>
        </w:rPr>
        <w:t>The highly specialized nature of halite microbiomes renders them sensitive to changes in the environment</w:t>
      </w:r>
      <w:r w:rsidR="00331B51">
        <w:rPr>
          <w:rFonts w:asciiTheme="minorHAnsi" w:eastAsia="Times New Roman" w:hAnsiTheme="minorHAnsi"/>
          <w:color w:val="282625"/>
          <w:shd w:val="clear" w:color="auto" w:fill="FFFFFF"/>
        </w:rPr>
        <w:t>,</w:t>
      </w:r>
      <w:r w:rsidR="00331B51" w:rsidRPr="00331B51">
        <w:rPr>
          <w:rFonts w:asciiTheme="minorHAnsi" w:eastAsia="Times New Roman" w:hAnsiTheme="minorHAnsi"/>
          <w:color w:val="282625"/>
          <w:shd w:val="clear" w:color="auto" w:fill="FFFFFF"/>
        </w:rPr>
        <w:t xml:space="preserve"> particularly to changes in water availability, as it is a major limiting factor </w:t>
      </w:r>
      <w:r w:rsidR="00331B51">
        <w:rPr>
          <w:rFonts w:asciiTheme="minorHAnsi" w:eastAsia="Times New Roman" w:hAnsiTheme="minorHAnsi"/>
          <w:color w:val="282625"/>
          <w:shd w:val="clear" w:color="auto" w:fill="FFFFFF"/>
        </w:rPr>
        <w:t xml:space="preserve">for life in such a desiccated </w:t>
      </w:r>
      <w:r w:rsidR="00331B51" w:rsidRPr="00331B51">
        <w:rPr>
          <w:rFonts w:asciiTheme="minorHAnsi" w:eastAsia="Times New Roman" w:hAnsiTheme="minorHAnsi"/>
          <w:color w:val="282625"/>
          <w:shd w:val="clear" w:color="auto" w:fill="FFFFFF"/>
        </w:rPr>
        <w:t>environment.</w:t>
      </w:r>
      <w:r w:rsidR="007474AB">
        <w:rPr>
          <w:rFonts w:asciiTheme="minorHAnsi" w:eastAsia="Times New Roman" w:hAnsiTheme="minorHAnsi"/>
          <w:color w:val="282625"/>
          <w:shd w:val="clear" w:color="auto" w:fill="FFFFFF"/>
        </w:rPr>
        <w:t xml:space="preserve"> The rain that</w:t>
      </w:r>
      <w:r w:rsidR="00331B51">
        <w:rPr>
          <w:rFonts w:asciiTheme="minorHAnsi" w:eastAsia="Times New Roman" w:hAnsiTheme="minorHAnsi"/>
          <w:color w:val="282625"/>
          <w:shd w:val="clear" w:color="auto" w:fill="FFFFFF"/>
        </w:rPr>
        <w:t xml:space="preserve"> the n</w:t>
      </w:r>
      <w:r w:rsidR="00331B51" w:rsidRPr="00331B51">
        <w:rPr>
          <w:rFonts w:asciiTheme="minorHAnsi" w:eastAsia="Times New Roman" w:hAnsiTheme="minorHAnsi"/>
          <w:color w:val="282625"/>
          <w:shd w:val="clear" w:color="auto" w:fill="FFFFFF"/>
        </w:rPr>
        <w:t>orthern Atacama Desert experienced in 2015 was the first majo</w:t>
      </w:r>
      <w:r w:rsidR="00331B51">
        <w:rPr>
          <w:rFonts w:asciiTheme="minorHAnsi" w:eastAsia="Times New Roman" w:hAnsiTheme="minorHAnsi"/>
          <w:color w:val="282625"/>
          <w:shd w:val="clear" w:color="auto" w:fill="FFFFFF"/>
        </w:rPr>
        <w:t>r rain event in over 13 years. Normally, t</w:t>
      </w:r>
      <w:r w:rsidR="00331B51" w:rsidRPr="00331B51">
        <w:rPr>
          <w:rFonts w:asciiTheme="minorHAnsi" w:eastAsia="Times New Roman" w:hAnsiTheme="minorHAnsi"/>
          <w:color w:val="282625"/>
          <w:shd w:val="clear" w:color="auto" w:fill="FFFFFF"/>
        </w:rPr>
        <w:t>he endoli</w:t>
      </w:r>
      <w:r w:rsidR="00331B51">
        <w:rPr>
          <w:rFonts w:asciiTheme="minorHAnsi" w:eastAsia="Times New Roman" w:hAnsiTheme="minorHAnsi"/>
          <w:color w:val="282625"/>
          <w:shd w:val="clear" w:color="auto" w:fill="FFFFFF"/>
        </w:rPr>
        <w:t xml:space="preserve">thic communities within the halites </w:t>
      </w:r>
      <w:r w:rsidR="00331B51" w:rsidRPr="00331B51">
        <w:rPr>
          <w:rFonts w:asciiTheme="minorHAnsi" w:eastAsia="Times New Roman" w:hAnsiTheme="minorHAnsi"/>
          <w:color w:val="282625"/>
          <w:shd w:val="clear" w:color="auto" w:fill="FFFFFF"/>
        </w:rPr>
        <w:t>receive water from atmospheric moisture</w:t>
      </w:r>
      <w:r w:rsidR="00331B51">
        <w:rPr>
          <w:rFonts w:asciiTheme="minorHAnsi" w:eastAsia="Times New Roman" w:hAnsiTheme="minorHAnsi"/>
          <w:color w:val="282625"/>
          <w:shd w:val="clear" w:color="auto" w:fill="FFFFFF"/>
        </w:rPr>
        <w:t xml:space="preserve">, so the water made immediately available </w:t>
      </w:r>
      <w:r w:rsidR="00331B51" w:rsidRPr="00331B51">
        <w:rPr>
          <w:rFonts w:asciiTheme="minorHAnsi" w:eastAsia="Times New Roman" w:hAnsiTheme="minorHAnsi"/>
          <w:color w:val="282625"/>
          <w:shd w:val="clear" w:color="auto" w:fill="FFFFFF"/>
        </w:rPr>
        <w:t xml:space="preserve">from the rainfall would be </w:t>
      </w:r>
      <w:r w:rsidR="00331B51">
        <w:rPr>
          <w:rFonts w:asciiTheme="minorHAnsi" w:eastAsia="Times New Roman" w:hAnsiTheme="minorHAnsi"/>
          <w:color w:val="282625"/>
          <w:shd w:val="clear" w:color="auto" w:fill="FFFFFF"/>
        </w:rPr>
        <w:t>much greater tha</w:t>
      </w:r>
      <w:r w:rsidR="00331B51" w:rsidRPr="00331B51">
        <w:rPr>
          <w:rFonts w:asciiTheme="minorHAnsi" w:eastAsia="Times New Roman" w:hAnsiTheme="minorHAnsi"/>
          <w:color w:val="282625"/>
          <w:shd w:val="clear" w:color="auto" w:fill="FFFFFF"/>
        </w:rPr>
        <w:t xml:space="preserve">n </w:t>
      </w:r>
      <w:r w:rsidR="00331B51">
        <w:rPr>
          <w:rFonts w:asciiTheme="minorHAnsi" w:eastAsia="Times New Roman" w:hAnsiTheme="minorHAnsi"/>
          <w:color w:val="282625"/>
          <w:shd w:val="clear" w:color="auto" w:fill="FFFFFF"/>
        </w:rPr>
        <w:t>normal. T</w:t>
      </w:r>
      <w:r w:rsidR="00331B51" w:rsidRPr="00331B51">
        <w:rPr>
          <w:rFonts w:asciiTheme="minorHAnsi" w:eastAsia="Times New Roman" w:hAnsiTheme="minorHAnsi"/>
          <w:color w:val="282625"/>
          <w:shd w:val="clear" w:color="auto" w:fill="FFFFFF"/>
        </w:rPr>
        <w:t xml:space="preserve">he rain </w:t>
      </w:r>
      <w:r w:rsidR="00331B51">
        <w:rPr>
          <w:rFonts w:asciiTheme="minorHAnsi" w:eastAsia="Times New Roman" w:hAnsiTheme="minorHAnsi"/>
          <w:color w:val="282625"/>
          <w:shd w:val="clear" w:color="auto" w:fill="FFFFFF"/>
        </w:rPr>
        <w:t xml:space="preserve">likely </w:t>
      </w:r>
      <w:r w:rsidR="00331B51" w:rsidRPr="00331B51">
        <w:rPr>
          <w:rFonts w:asciiTheme="minorHAnsi" w:eastAsia="Times New Roman" w:hAnsiTheme="minorHAnsi"/>
          <w:color w:val="282625"/>
          <w:shd w:val="clear" w:color="auto" w:fill="FFFFFF"/>
        </w:rPr>
        <w:t xml:space="preserve">temporarily decreased </w:t>
      </w:r>
      <w:r w:rsidR="00331B51">
        <w:rPr>
          <w:rFonts w:asciiTheme="minorHAnsi" w:eastAsia="Times New Roman" w:hAnsiTheme="minorHAnsi"/>
          <w:color w:val="282625"/>
          <w:shd w:val="clear" w:color="auto" w:fill="FFFFFF"/>
        </w:rPr>
        <w:t xml:space="preserve">the </w:t>
      </w:r>
      <w:r w:rsidR="00331B51" w:rsidRPr="00331B51">
        <w:rPr>
          <w:rFonts w:asciiTheme="minorHAnsi" w:eastAsia="Times New Roman" w:hAnsiTheme="minorHAnsi"/>
          <w:color w:val="282625"/>
          <w:shd w:val="clear" w:color="auto" w:fill="FFFFFF"/>
        </w:rPr>
        <w:t xml:space="preserve">salt concentrations within the </w:t>
      </w:r>
      <w:r w:rsidR="00331B51">
        <w:rPr>
          <w:rFonts w:asciiTheme="minorHAnsi" w:eastAsia="Times New Roman" w:hAnsiTheme="minorHAnsi"/>
          <w:color w:val="282625"/>
          <w:shd w:val="clear" w:color="auto" w:fill="FFFFFF"/>
        </w:rPr>
        <w:t xml:space="preserve">colonized </w:t>
      </w:r>
      <w:r w:rsidR="00331B51" w:rsidRPr="00331B51">
        <w:rPr>
          <w:rFonts w:asciiTheme="minorHAnsi" w:eastAsia="Times New Roman" w:hAnsiTheme="minorHAnsi"/>
          <w:color w:val="282625"/>
          <w:shd w:val="clear" w:color="auto" w:fill="FFFFFF"/>
        </w:rPr>
        <w:t>pores of the</w:t>
      </w:r>
      <w:r w:rsidR="00331B51">
        <w:rPr>
          <w:rFonts w:asciiTheme="minorHAnsi" w:eastAsia="Times New Roman" w:hAnsiTheme="minorHAnsi"/>
          <w:color w:val="282625"/>
          <w:shd w:val="clear" w:color="auto" w:fill="FFFFFF"/>
        </w:rPr>
        <w:t xml:space="preserve"> halites,</w:t>
      </w:r>
      <w:r w:rsidR="00331B51" w:rsidRPr="00331B51">
        <w:rPr>
          <w:rFonts w:asciiTheme="minorHAnsi" w:eastAsia="Times New Roman" w:hAnsiTheme="minorHAnsi"/>
          <w:color w:val="282625"/>
          <w:shd w:val="clear" w:color="auto" w:fill="FFFFFF"/>
        </w:rPr>
        <w:t xml:space="preserve"> </w:t>
      </w:r>
      <w:r w:rsidR="00331B51">
        <w:rPr>
          <w:rFonts w:asciiTheme="minorHAnsi" w:eastAsia="Times New Roman" w:hAnsiTheme="minorHAnsi"/>
          <w:color w:val="282625"/>
          <w:shd w:val="clear" w:color="auto" w:fill="FFFFFF"/>
        </w:rPr>
        <w:t xml:space="preserve">which </w:t>
      </w:r>
      <w:r w:rsidR="00331B51" w:rsidRPr="00331B51">
        <w:rPr>
          <w:rFonts w:asciiTheme="minorHAnsi" w:eastAsia="Times New Roman" w:hAnsiTheme="minorHAnsi"/>
          <w:color w:val="282625"/>
          <w:shd w:val="clear" w:color="auto" w:fill="FFFFFF"/>
        </w:rPr>
        <w:t xml:space="preserve">could have significantly disrupted the </w:t>
      </w:r>
      <w:r w:rsidR="00331B51">
        <w:rPr>
          <w:rFonts w:asciiTheme="minorHAnsi" w:eastAsia="Times New Roman" w:hAnsiTheme="minorHAnsi"/>
          <w:color w:val="282625"/>
          <w:shd w:val="clear" w:color="auto" w:fill="FFFFFF"/>
        </w:rPr>
        <w:t xml:space="preserve">micro niches found </w:t>
      </w:r>
      <w:r w:rsidR="00331B51" w:rsidRPr="00331B51">
        <w:rPr>
          <w:rFonts w:asciiTheme="minorHAnsi" w:eastAsia="Times New Roman" w:hAnsiTheme="minorHAnsi"/>
          <w:color w:val="282625"/>
          <w:shd w:val="clear" w:color="auto" w:fill="FFFFFF"/>
        </w:rPr>
        <w:t xml:space="preserve">within. </w:t>
      </w:r>
      <w:r w:rsidR="00331B51">
        <w:rPr>
          <w:rFonts w:asciiTheme="minorHAnsi" w:eastAsia="Times New Roman" w:hAnsiTheme="minorHAnsi"/>
          <w:color w:val="282625"/>
          <w:shd w:val="clear" w:color="auto" w:fill="FFFFFF"/>
        </w:rPr>
        <w:t>S</w:t>
      </w:r>
      <w:r w:rsidR="00331B51" w:rsidRPr="00331B51">
        <w:rPr>
          <w:rFonts w:asciiTheme="minorHAnsi" w:eastAsia="Times New Roman" w:hAnsiTheme="minorHAnsi"/>
          <w:color w:val="282625"/>
          <w:shd w:val="clear" w:color="auto" w:fill="FFFFFF"/>
        </w:rPr>
        <w:t xml:space="preserve">uch a drastic change in environmental conditions </w:t>
      </w:r>
      <w:r w:rsidR="00331B51">
        <w:rPr>
          <w:rFonts w:asciiTheme="minorHAnsi" w:eastAsia="Times New Roman" w:hAnsiTheme="minorHAnsi"/>
          <w:color w:val="282625"/>
          <w:shd w:val="clear" w:color="auto" w:fill="FFFFFF"/>
        </w:rPr>
        <w:t xml:space="preserve">would likely favor </w:t>
      </w:r>
      <w:r w:rsidR="00331B51" w:rsidRPr="00331B51">
        <w:rPr>
          <w:rFonts w:asciiTheme="minorHAnsi" w:eastAsia="Times New Roman" w:hAnsiTheme="minorHAnsi"/>
          <w:color w:val="282625"/>
          <w:shd w:val="clear" w:color="auto" w:fill="FFFFFF"/>
        </w:rPr>
        <w:t xml:space="preserve">some taxa </w:t>
      </w:r>
      <w:r w:rsidR="00290979">
        <w:rPr>
          <w:rFonts w:asciiTheme="minorHAnsi" w:eastAsia="Times New Roman" w:hAnsiTheme="minorHAnsi"/>
          <w:color w:val="282625"/>
          <w:shd w:val="clear" w:color="auto" w:fill="FFFFFF"/>
        </w:rPr>
        <w:t>over others. In this case, we found that</w:t>
      </w:r>
      <w:r w:rsidR="00331B51">
        <w:rPr>
          <w:rFonts w:asciiTheme="minorHAnsi" w:eastAsia="Times New Roman" w:hAnsiTheme="minorHAnsi"/>
          <w:color w:val="282625"/>
          <w:shd w:val="clear" w:color="auto" w:fill="FFFFFF"/>
        </w:rPr>
        <w:t xml:space="preserve"> </w:t>
      </w:r>
      <w:proofErr w:type="spellStart"/>
      <w:r w:rsidR="00331B51">
        <w:rPr>
          <w:rFonts w:asciiTheme="minorHAnsi" w:eastAsia="Times New Roman" w:hAnsiTheme="minorHAnsi"/>
          <w:color w:val="282625"/>
          <w:shd w:val="clear" w:color="auto" w:fill="FFFFFF"/>
        </w:rPr>
        <w:t>Bacteroidetes</w:t>
      </w:r>
      <w:proofErr w:type="spellEnd"/>
      <w:r w:rsidR="00331B51">
        <w:rPr>
          <w:rFonts w:asciiTheme="minorHAnsi" w:eastAsia="Times New Roman" w:hAnsiTheme="minorHAnsi"/>
          <w:color w:val="282625"/>
          <w:shd w:val="clear" w:color="auto" w:fill="FFFFFF"/>
        </w:rPr>
        <w:t xml:space="preserve"> were selected for, while </w:t>
      </w:r>
      <w:proofErr w:type="spellStart"/>
      <w:r w:rsidR="00331B51">
        <w:rPr>
          <w:rFonts w:asciiTheme="minorHAnsi" w:eastAsia="Times New Roman" w:hAnsiTheme="minorHAnsi"/>
          <w:color w:val="282625"/>
          <w:shd w:val="clear" w:color="auto" w:fill="FFFFFF"/>
        </w:rPr>
        <w:t>Halobacteria</w:t>
      </w:r>
      <w:proofErr w:type="spellEnd"/>
      <w:r w:rsidR="00331B51">
        <w:rPr>
          <w:rFonts w:asciiTheme="minorHAnsi" w:eastAsia="Times New Roman" w:hAnsiTheme="minorHAnsi"/>
          <w:color w:val="282625"/>
          <w:shd w:val="clear" w:color="auto" w:fill="FFFFFF"/>
        </w:rPr>
        <w:t xml:space="preserve"> was selected against. This is possibly due to </w:t>
      </w:r>
      <w:proofErr w:type="spellStart"/>
      <w:r w:rsidR="00331B51">
        <w:rPr>
          <w:rFonts w:asciiTheme="minorHAnsi" w:eastAsia="Times New Roman" w:hAnsiTheme="minorHAnsi"/>
          <w:color w:val="282625"/>
          <w:shd w:val="clear" w:color="auto" w:fill="FFFFFF"/>
        </w:rPr>
        <w:t>Bacteroidetes</w:t>
      </w:r>
      <w:proofErr w:type="spellEnd"/>
      <w:r w:rsidR="00331B51">
        <w:rPr>
          <w:rFonts w:asciiTheme="minorHAnsi" w:eastAsia="Times New Roman" w:hAnsiTheme="minorHAnsi"/>
          <w:color w:val="282625"/>
          <w:shd w:val="clear" w:color="auto" w:fill="FFFFFF"/>
        </w:rPr>
        <w:t xml:space="preserve"> being more resistant to the sudden hypotonic conditions, or </w:t>
      </w:r>
      <w:r w:rsidR="00331B51" w:rsidRPr="00331B51">
        <w:rPr>
          <w:rFonts w:asciiTheme="minorHAnsi" w:eastAsia="Times New Roman" w:hAnsiTheme="minorHAnsi"/>
          <w:color w:val="282625"/>
          <w:shd w:val="clear" w:color="auto" w:fill="FFFFFF"/>
        </w:rPr>
        <w:t xml:space="preserve">alternatively </w:t>
      </w:r>
      <w:r w:rsidR="00331B51">
        <w:rPr>
          <w:rFonts w:asciiTheme="minorHAnsi" w:eastAsia="Times New Roman" w:hAnsiTheme="minorHAnsi"/>
          <w:color w:val="282625"/>
          <w:shd w:val="clear" w:color="auto" w:fill="FFFFFF"/>
        </w:rPr>
        <w:t xml:space="preserve">were </w:t>
      </w:r>
      <w:r w:rsidR="00331B51" w:rsidRPr="00331B51">
        <w:rPr>
          <w:rFonts w:asciiTheme="minorHAnsi" w:eastAsia="Times New Roman" w:hAnsiTheme="minorHAnsi"/>
          <w:color w:val="282625"/>
          <w:shd w:val="clear" w:color="auto" w:fill="FFFFFF"/>
        </w:rPr>
        <w:t>better adapted to take advantage of the newly available water</w:t>
      </w:r>
      <w:r w:rsidR="00331B51">
        <w:rPr>
          <w:rFonts w:asciiTheme="minorHAnsi" w:eastAsia="Times New Roman" w:hAnsiTheme="minorHAnsi"/>
          <w:color w:val="282625"/>
          <w:shd w:val="clear" w:color="auto" w:fill="FFFFFF"/>
        </w:rPr>
        <w:t xml:space="preserve">, temporarily outcompeting </w:t>
      </w:r>
      <w:proofErr w:type="spellStart"/>
      <w:r w:rsidR="00331B51">
        <w:rPr>
          <w:rFonts w:asciiTheme="minorHAnsi" w:eastAsia="Times New Roman" w:hAnsiTheme="minorHAnsi"/>
          <w:color w:val="282625"/>
          <w:shd w:val="clear" w:color="auto" w:fill="FFFFFF"/>
        </w:rPr>
        <w:t>Halobacteria</w:t>
      </w:r>
      <w:proofErr w:type="spellEnd"/>
      <w:r w:rsidR="00331B51">
        <w:rPr>
          <w:rFonts w:asciiTheme="minorHAnsi" w:eastAsia="Times New Roman" w:hAnsiTheme="minorHAnsi"/>
          <w:color w:val="282625"/>
          <w:shd w:val="clear" w:color="auto" w:fill="FFFFFF"/>
        </w:rPr>
        <w:t xml:space="preserve">. </w:t>
      </w:r>
    </w:p>
    <w:p w14:paraId="34E33ED7" w14:textId="77777777" w:rsidR="00290979" w:rsidRDefault="00331B51" w:rsidP="00B945A9">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tab/>
        <w:t>W</w:t>
      </w:r>
      <w:r w:rsidRPr="00331B51">
        <w:rPr>
          <w:rFonts w:asciiTheme="minorHAnsi" w:eastAsia="Times New Roman" w:hAnsiTheme="minorHAnsi"/>
          <w:color w:val="282625"/>
          <w:shd w:val="clear" w:color="auto" w:fill="FFFFFF"/>
        </w:rPr>
        <w:t xml:space="preserve">hat is </w:t>
      </w:r>
      <w:r>
        <w:rPr>
          <w:rFonts w:asciiTheme="minorHAnsi" w:eastAsia="Times New Roman" w:hAnsiTheme="minorHAnsi"/>
          <w:color w:val="282625"/>
          <w:shd w:val="clear" w:color="auto" w:fill="FFFFFF"/>
        </w:rPr>
        <w:t xml:space="preserve">also striking </w:t>
      </w:r>
      <w:r w:rsidRPr="00331B51">
        <w:rPr>
          <w:rFonts w:asciiTheme="minorHAnsi" w:eastAsia="Times New Roman" w:hAnsiTheme="minorHAnsi"/>
          <w:color w:val="282625"/>
          <w:shd w:val="clear" w:color="auto" w:fill="FFFFFF"/>
        </w:rPr>
        <w:t xml:space="preserve">is that the </w:t>
      </w:r>
      <w:r w:rsidR="00290979">
        <w:rPr>
          <w:rFonts w:asciiTheme="minorHAnsi" w:eastAsia="Times New Roman" w:hAnsiTheme="minorHAnsi"/>
          <w:color w:val="282625"/>
          <w:shd w:val="clear" w:color="auto" w:fill="FFFFFF"/>
        </w:rPr>
        <w:t xml:space="preserve">change in </w:t>
      </w:r>
      <w:r>
        <w:rPr>
          <w:rFonts w:asciiTheme="minorHAnsi" w:eastAsia="Times New Roman" w:hAnsiTheme="minorHAnsi"/>
          <w:color w:val="282625"/>
          <w:shd w:val="clear" w:color="auto" w:fill="FFFFFF"/>
        </w:rPr>
        <w:t xml:space="preserve">higher-order </w:t>
      </w:r>
      <w:r w:rsidR="00290979">
        <w:rPr>
          <w:rFonts w:asciiTheme="minorHAnsi" w:eastAsia="Times New Roman" w:hAnsiTheme="minorHAnsi"/>
          <w:color w:val="282625"/>
          <w:shd w:val="clear" w:color="auto" w:fill="FFFFFF"/>
        </w:rPr>
        <w:t xml:space="preserve">community </w:t>
      </w:r>
      <w:r>
        <w:rPr>
          <w:rFonts w:asciiTheme="minorHAnsi" w:eastAsia="Times New Roman" w:hAnsiTheme="minorHAnsi"/>
          <w:color w:val="282625"/>
          <w:shd w:val="clear" w:color="auto" w:fill="FFFFFF"/>
        </w:rPr>
        <w:t xml:space="preserve">structure was </w:t>
      </w:r>
      <w:r w:rsidRPr="00331B51">
        <w:rPr>
          <w:rFonts w:asciiTheme="minorHAnsi" w:eastAsia="Times New Roman" w:hAnsiTheme="minorHAnsi"/>
          <w:color w:val="282625"/>
          <w:shd w:val="clear" w:color="auto" w:fill="FFFFFF"/>
        </w:rPr>
        <w:t xml:space="preserve">observed </w:t>
      </w:r>
      <w:r w:rsidR="00290979">
        <w:rPr>
          <w:rFonts w:asciiTheme="minorHAnsi" w:eastAsia="Times New Roman" w:hAnsiTheme="minorHAnsi"/>
          <w:color w:val="282625"/>
          <w:shd w:val="clear" w:color="auto" w:fill="FFFFFF"/>
        </w:rPr>
        <w:t xml:space="preserve">almost </w:t>
      </w:r>
      <w:r w:rsidRPr="00331B51">
        <w:rPr>
          <w:rFonts w:asciiTheme="minorHAnsi" w:eastAsia="Times New Roman" w:hAnsiTheme="minorHAnsi"/>
          <w:color w:val="282625"/>
          <w:shd w:val="clear" w:color="auto" w:fill="FFFFFF"/>
        </w:rPr>
        <w:t xml:space="preserve">six months after </w:t>
      </w:r>
      <w:r>
        <w:rPr>
          <w:rFonts w:asciiTheme="minorHAnsi" w:eastAsia="Times New Roman" w:hAnsiTheme="minorHAnsi"/>
          <w:color w:val="282625"/>
          <w:shd w:val="clear" w:color="auto" w:fill="FFFFFF"/>
        </w:rPr>
        <w:t>the rain</w:t>
      </w:r>
      <w:r w:rsidR="00290979">
        <w:rPr>
          <w:rFonts w:asciiTheme="minorHAnsi" w:eastAsia="Times New Roman" w:hAnsiTheme="minorHAnsi"/>
          <w:color w:val="282625"/>
          <w:shd w:val="clear" w:color="auto" w:fill="FFFFFF"/>
        </w:rPr>
        <w:t>, since the major rain occurred around August 8</w:t>
      </w:r>
      <w:r w:rsidR="00290979" w:rsidRPr="00290979">
        <w:rPr>
          <w:rFonts w:asciiTheme="minorHAnsi" w:eastAsia="Times New Roman" w:hAnsiTheme="minorHAnsi"/>
          <w:color w:val="282625"/>
          <w:shd w:val="clear" w:color="auto" w:fill="FFFFFF"/>
          <w:vertAlign w:val="superscript"/>
        </w:rPr>
        <w:t>th</w:t>
      </w:r>
      <w:r w:rsidR="00290979">
        <w:rPr>
          <w:rFonts w:asciiTheme="minorHAnsi" w:eastAsia="Times New Roman" w:hAnsiTheme="minorHAnsi"/>
          <w:color w:val="282625"/>
          <w:shd w:val="clear" w:color="auto" w:fill="FFFFFF"/>
        </w:rPr>
        <w:t>, 2015 and the post-rain samples were collected in Feb 2</w:t>
      </w:r>
      <w:r w:rsidR="00290979" w:rsidRPr="00290979">
        <w:rPr>
          <w:rFonts w:asciiTheme="minorHAnsi" w:eastAsia="Times New Roman" w:hAnsiTheme="minorHAnsi"/>
          <w:color w:val="282625"/>
          <w:shd w:val="clear" w:color="auto" w:fill="FFFFFF"/>
          <w:vertAlign w:val="superscript"/>
        </w:rPr>
        <w:t>nd</w:t>
      </w:r>
      <w:r w:rsidR="00290979">
        <w:rPr>
          <w:rFonts w:asciiTheme="minorHAnsi" w:eastAsia="Times New Roman" w:hAnsiTheme="minorHAnsi"/>
          <w:color w:val="282625"/>
          <w:shd w:val="clear" w:color="auto" w:fill="FFFFFF"/>
        </w:rPr>
        <w:t>, 2016.</w:t>
      </w:r>
      <w:r>
        <w:rPr>
          <w:rFonts w:asciiTheme="minorHAnsi" w:eastAsia="Times New Roman" w:hAnsiTheme="minorHAnsi"/>
          <w:color w:val="282625"/>
          <w:shd w:val="clear" w:color="auto" w:fill="FFFFFF"/>
        </w:rPr>
        <w:t xml:space="preserve"> This makes it possible that the original composition </w:t>
      </w:r>
      <w:r w:rsidR="008337DF">
        <w:rPr>
          <w:rFonts w:asciiTheme="minorHAnsi" w:eastAsia="Times New Roman" w:hAnsiTheme="minorHAnsi"/>
          <w:color w:val="282625"/>
          <w:shd w:val="clear" w:color="auto" w:fill="FFFFFF"/>
        </w:rPr>
        <w:t>shifts</w:t>
      </w:r>
      <w:r>
        <w:rPr>
          <w:rFonts w:asciiTheme="minorHAnsi" w:eastAsia="Times New Roman" w:hAnsiTheme="minorHAnsi"/>
          <w:color w:val="282625"/>
          <w:shd w:val="clear" w:color="auto" w:fill="FFFFFF"/>
        </w:rPr>
        <w:t xml:space="preserve"> immediately following the</w:t>
      </w:r>
      <w:r w:rsidR="00290979">
        <w:rPr>
          <w:rFonts w:asciiTheme="minorHAnsi" w:eastAsia="Times New Roman" w:hAnsiTheme="minorHAnsi"/>
          <w:color w:val="282625"/>
          <w:shd w:val="clear" w:color="auto" w:fill="FFFFFF"/>
        </w:rPr>
        <w:t xml:space="preserve"> rain was much more drastic than that reported in this study. This</w:t>
      </w:r>
      <w:r>
        <w:rPr>
          <w:rFonts w:asciiTheme="minorHAnsi" w:eastAsia="Times New Roman" w:hAnsiTheme="minorHAnsi"/>
          <w:color w:val="282625"/>
          <w:shd w:val="clear" w:color="auto" w:fill="FFFFFF"/>
        </w:rPr>
        <w:t xml:space="preserve"> which would also explain the </w:t>
      </w:r>
      <w:r w:rsidR="00290979">
        <w:rPr>
          <w:rFonts w:asciiTheme="minorHAnsi" w:eastAsia="Times New Roman" w:hAnsiTheme="minorHAnsi"/>
          <w:color w:val="282625"/>
          <w:shd w:val="clear" w:color="auto" w:fill="FFFFFF"/>
        </w:rPr>
        <w:t xml:space="preserve">drastic </w:t>
      </w:r>
      <w:r>
        <w:rPr>
          <w:rFonts w:asciiTheme="minorHAnsi" w:eastAsia="Times New Roman" w:hAnsiTheme="minorHAnsi"/>
          <w:color w:val="282625"/>
          <w:shd w:val="clear" w:color="auto" w:fill="FFFFFF"/>
        </w:rPr>
        <w:t>rearrangement of in</w:t>
      </w:r>
      <w:r w:rsidR="00B54970">
        <w:rPr>
          <w:rFonts w:asciiTheme="minorHAnsi" w:eastAsia="Times New Roman" w:hAnsiTheme="minorHAnsi"/>
          <w:color w:val="282625"/>
          <w:shd w:val="clear" w:color="auto" w:fill="FFFFFF"/>
        </w:rPr>
        <w:t xml:space="preserve">dividual community members. </w:t>
      </w:r>
    </w:p>
    <w:p w14:paraId="0B13623E" w14:textId="1257B4A8" w:rsidR="009127D7" w:rsidRPr="004B36E5" w:rsidRDefault="00290979" w:rsidP="00B945A9">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tab/>
      </w:r>
      <w:r w:rsidR="004215D8">
        <w:rPr>
          <w:rFonts w:asciiTheme="minorHAnsi" w:eastAsia="Times New Roman" w:hAnsiTheme="minorHAnsi"/>
          <w:color w:val="282625"/>
          <w:shd w:val="clear" w:color="auto" w:fill="FFFFFF"/>
        </w:rPr>
        <w:t>However, d</w:t>
      </w:r>
      <w:r w:rsidR="004215D8" w:rsidRPr="004215D8">
        <w:rPr>
          <w:rFonts w:asciiTheme="minorHAnsi" w:eastAsia="Times New Roman" w:hAnsiTheme="minorHAnsi"/>
          <w:color w:val="282625"/>
          <w:shd w:val="clear" w:color="auto" w:fill="FFFFFF"/>
        </w:rPr>
        <w:t xml:space="preserve">espite the major alterations </w:t>
      </w:r>
      <w:r w:rsidR="004215D8">
        <w:rPr>
          <w:rFonts w:asciiTheme="minorHAnsi" w:eastAsia="Times New Roman" w:hAnsiTheme="minorHAnsi"/>
          <w:color w:val="282625"/>
          <w:shd w:val="clear" w:color="auto" w:fill="FFFFFF"/>
        </w:rPr>
        <w:t xml:space="preserve">in the community’s taxonomic structure, </w:t>
      </w:r>
      <w:r w:rsidR="004215D8" w:rsidRPr="004215D8">
        <w:rPr>
          <w:rFonts w:asciiTheme="minorHAnsi" w:eastAsia="Times New Roman" w:hAnsiTheme="minorHAnsi"/>
          <w:color w:val="282625"/>
          <w:shd w:val="clear" w:color="auto" w:fill="FFFFFF"/>
        </w:rPr>
        <w:t>as well as its function</w:t>
      </w:r>
      <w:r w:rsidR="004215D8">
        <w:rPr>
          <w:rFonts w:asciiTheme="minorHAnsi" w:eastAsia="Times New Roman" w:hAnsiTheme="minorHAnsi"/>
          <w:color w:val="282625"/>
          <w:shd w:val="clear" w:color="auto" w:fill="FFFFFF"/>
        </w:rPr>
        <w:t xml:space="preserve">al potential, the </w:t>
      </w:r>
      <w:r w:rsidR="00B54970">
        <w:rPr>
          <w:rFonts w:asciiTheme="minorHAnsi" w:eastAsia="Times New Roman" w:hAnsiTheme="minorHAnsi"/>
          <w:color w:val="282625"/>
          <w:shd w:val="clear" w:color="auto" w:fill="FFFFFF"/>
        </w:rPr>
        <w:t xml:space="preserve">resilient </w:t>
      </w:r>
      <w:r w:rsidR="004215D8">
        <w:rPr>
          <w:rFonts w:asciiTheme="minorHAnsi" w:eastAsia="Times New Roman" w:hAnsiTheme="minorHAnsi"/>
          <w:color w:val="282625"/>
          <w:shd w:val="clear" w:color="auto" w:fill="FFFFFF"/>
        </w:rPr>
        <w:t>halite communit</w:t>
      </w:r>
      <w:r w:rsidR="00B54970">
        <w:rPr>
          <w:rFonts w:asciiTheme="minorHAnsi" w:eastAsia="Times New Roman" w:hAnsiTheme="minorHAnsi"/>
          <w:color w:val="282625"/>
          <w:shd w:val="clear" w:color="auto" w:fill="FFFFFF"/>
        </w:rPr>
        <w:t xml:space="preserve">ies were </w:t>
      </w:r>
      <w:r w:rsidR="004215D8">
        <w:rPr>
          <w:rFonts w:asciiTheme="minorHAnsi" w:eastAsia="Times New Roman" w:hAnsiTheme="minorHAnsi"/>
          <w:color w:val="282625"/>
          <w:shd w:val="clear" w:color="auto" w:fill="FFFFFF"/>
        </w:rPr>
        <w:t>able to recover in</w:t>
      </w:r>
      <w:r w:rsidR="00B54970">
        <w:rPr>
          <w:rFonts w:asciiTheme="minorHAnsi" w:eastAsia="Times New Roman" w:hAnsiTheme="minorHAnsi"/>
          <w:color w:val="282625"/>
          <w:shd w:val="clear" w:color="auto" w:fill="FFFFFF"/>
        </w:rPr>
        <w:t xml:space="preserve"> approximately</w:t>
      </w:r>
      <w:r w:rsidR="004215D8">
        <w:rPr>
          <w:rFonts w:asciiTheme="minorHAnsi" w:eastAsia="Times New Roman" w:hAnsiTheme="minorHAnsi"/>
          <w:color w:val="282625"/>
          <w:shd w:val="clear" w:color="auto" w:fill="FFFFFF"/>
        </w:rPr>
        <w:t xml:space="preserve"> 18 months</w:t>
      </w:r>
      <w:r>
        <w:rPr>
          <w:rFonts w:asciiTheme="minorHAnsi" w:eastAsia="Times New Roman" w:hAnsiTheme="minorHAnsi"/>
          <w:color w:val="282625"/>
          <w:shd w:val="clear" w:color="auto" w:fill="FFFFFF"/>
        </w:rPr>
        <w:t xml:space="preserve"> after the rain</w:t>
      </w:r>
      <w:r w:rsidR="004215D8">
        <w:rPr>
          <w:rFonts w:asciiTheme="minorHAnsi" w:eastAsia="Times New Roman" w:hAnsiTheme="minorHAnsi"/>
          <w:color w:val="282625"/>
          <w:shd w:val="clear" w:color="auto" w:fill="FFFFFF"/>
        </w:rPr>
        <w:t>. The fact that it took so long for this</w:t>
      </w:r>
      <w:r w:rsidR="004215D8" w:rsidRPr="004215D8">
        <w:rPr>
          <w:rFonts w:asciiTheme="minorHAnsi" w:eastAsia="Times New Roman" w:hAnsiTheme="minorHAnsi"/>
          <w:color w:val="282625"/>
          <w:shd w:val="clear" w:color="auto" w:fill="FFFFFF"/>
        </w:rPr>
        <w:t xml:space="preserve"> community to recover</w:t>
      </w:r>
      <w:r w:rsidR="004215D8">
        <w:rPr>
          <w:rFonts w:asciiTheme="minorHAnsi" w:eastAsia="Times New Roman" w:hAnsiTheme="minorHAnsi"/>
          <w:color w:val="282625"/>
          <w:shd w:val="clear" w:color="auto" w:fill="FFFFFF"/>
        </w:rPr>
        <w:t xml:space="preserve"> suggests that its members are very slow-growing in nature. T</w:t>
      </w:r>
      <w:r w:rsidR="004215D8" w:rsidRPr="004215D8">
        <w:rPr>
          <w:rFonts w:asciiTheme="minorHAnsi" w:eastAsia="Times New Roman" w:hAnsiTheme="minorHAnsi"/>
          <w:color w:val="282625"/>
          <w:shd w:val="clear" w:color="auto" w:fill="FFFFFF"/>
        </w:rPr>
        <w:t xml:space="preserve">his makes sense </w:t>
      </w:r>
      <w:r w:rsidR="004215D8">
        <w:rPr>
          <w:rFonts w:asciiTheme="minorHAnsi" w:eastAsia="Times New Roman" w:hAnsiTheme="minorHAnsi"/>
          <w:color w:val="282625"/>
          <w:shd w:val="clear" w:color="auto" w:fill="FFFFFF"/>
        </w:rPr>
        <w:t xml:space="preserve">considering </w:t>
      </w:r>
      <w:r w:rsidR="004215D8" w:rsidRPr="004215D8">
        <w:rPr>
          <w:rFonts w:asciiTheme="minorHAnsi" w:eastAsia="Times New Roman" w:hAnsiTheme="minorHAnsi"/>
          <w:color w:val="282625"/>
          <w:shd w:val="clear" w:color="auto" w:fill="FFFFFF"/>
        </w:rPr>
        <w:t xml:space="preserve">the </w:t>
      </w:r>
      <w:r w:rsidR="004215D8">
        <w:rPr>
          <w:rFonts w:asciiTheme="minorHAnsi" w:eastAsia="Times New Roman" w:hAnsiTheme="minorHAnsi"/>
          <w:color w:val="282625"/>
          <w:shd w:val="clear" w:color="auto" w:fill="FFFFFF"/>
        </w:rPr>
        <w:t xml:space="preserve">scarcity of </w:t>
      </w:r>
      <w:r w:rsidR="004215D8" w:rsidRPr="004215D8">
        <w:rPr>
          <w:rFonts w:asciiTheme="minorHAnsi" w:eastAsia="Times New Roman" w:hAnsiTheme="minorHAnsi"/>
          <w:color w:val="282625"/>
          <w:shd w:val="clear" w:color="auto" w:fill="FFFFFF"/>
        </w:rPr>
        <w:t xml:space="preserve">resources </w:t>
      </w:r>
      <w:r w:rsidR="004215D8">
        <w:rPr>
          <w:rFonts w:asciiTheme="minorHAnsi" w:eastAsia="Times New Roman" w:hAnsiTheme="minorHAnsi"/>
          <w:color w:val="282625"/>
          <w:shd w:val="clear" w:color="auto" w:fill="FFFFFF"/>
        </w:rPr>
        <w:t xml:space="preserve">and harsh nature in this environment, </w:t>
      </w:r>
      <w:r w:rsidR="004215D8" w:rsidRPr="004215D8">
        <w:rPr>
          <w:rFonts w:asciiTheme="minorHAnsi" w:eastAsia="Times New Roman" w:hAnsiTheme="minorHAnsi"/>
          <w:color w:val="282625"/>
          <w:shd w:val="clear" w:color="auto" w:fill="FFFFFF"/>
        </w:rPr>
        <w:t xml:space="preserve">which </w:t>
      </w:r>
      <w:r w:rsidR="004215D8">
        <w:rPr>
          <w:rFonts w:asciiTheme="minorHAnsi" w:eastAsia="Times New Roman" w:hAnsiTheme="minorHAnsi"/>
          <w:color w:val="282625"/>
          <w:shd w:val="clear" w:color="auto" w:fill="FFFFFF"/>
        </w:rPr>
        <w:t xml:space="preserve">would limit </w:t>
      </w:r>
      <w:r w:rsidR="004215D8" w:rsidRPr="004215D8">
        <w:rPr>
          <w:rFonts w:asciiTheme="minorHAnsi" w:eastAsia="Times New Roman" w:hAnsiTheme="minorHAnsi"/>
          <w:color w:val="282625"/>
          <w:shd w:val="clear" w:color="auto" w:fill="FFFFFF"/>
        </w:rPr>
        <w:t>the growth rates of</w:t>
      </w:r>
      <w:r w:rsidR="004215D8">
        <w:rPr>
          <w:rFonts w:asciiTheme="minorHAnsi" w:eastAsia="Times New Roman" w:hAnsiTheme="minorHAnsi"/>
          <w:color w:val="282625"/>
          <w:shd w:val="clear" w:color="auto" w:fill="FFFFFF"/>
        </w:rPr>
        <w:t xml:space="preserve"> microbiota</w:t>
      </w:r>
      <w:r w:rsidR="004215D8" w:rsidRPr="004215D8">
        <w:rPr>
          <w:rFonts w:asciiTheme="minorHAnsi" w:eastAsia="Times New Roman" w:hAnsiTheme="minorHAnsi"/>
          <w:color w:val="282625"/>
          <w:shd w:val="clear" w:color="auto" w:fill="FFFFFF"/>
        </w:rPr>
        <w:t xml:space="preserve">. </w:t>
      </w:r>
      <w:r w:rsidR="004215D8">
        <w:rPr>
          <w:rFonts w:asciiTheme="minorHAnsi" w:eastAsia="Times New Roman" w:hAnsiTheme="minorHAnsi"/>
          <w:color w:val="282625"/>
          <w:shd w:val="clear" w:color="auto" w:fill="FFFFFF"/>
        </w:rPr>
        <w:t xml:space="preserve">Additionally, evolution likely favor </w:t>
      </w:r>
      <w:r w:rsidR="004215D8" w:rsidRPr="004215D8">
        <w:rPr>
          <w:rFonts w:asciiTheme="minorHAnsi" w:eastAsia="Times New Roman" w:hAnsiTheme="minorHAnsi"/>
          <w:color w:val="282625"/>
          <w:shd w:val="clear" w:color="auto" w:fill="FFFFFF"/>
        </w:rPr>
        <w:t>survivability as opposed to high growth rates</w:t>
      </w:r>
      <w:r w:rsidR="004215D8">
        <w:rPr>
          <w:rFonts w:asciiTheme="minorHAnsi" w:eastAsia="Times New Roman" w:hAnsiTheme="minorHAnsi"/>
          <w:color w:val="282625"/>
          <w:shd w:val="clear" w:color="auto" w:fill="FFFFFF"/>
        </w:rPr>
        <w:t xml:space="preserve">, which would lead to </w:t>
      </w:r>
      <w:r w:rsidR="004215D8" w:rsidRPr="004215D8">
        <w:rPr>
          <w:rFonts w:asciiTheme="minorHAnsi" w:eastAsia="Times New Roman" w:hAnsiTheme="minorHAnsi"/>
          <w:color w:val="282625"/>
          <w:shd w:val="clear" w:color="auto" w:fill="FFFFFF"/>
        </w:rPr>
        <w:t xml:space="preserve">more </w:t>
      </w:r>
      <w:r w:rsidR="004215D8">
        <w:rPr>
          <w:rFonts w:asciiTheme="minorHAnsi" w:eastAsia="Times New Roman" w:hAnsiTheme="minorHAnsi"/>
          <w:color w:val="282625"/>
          <w:shd w:val="clear" w:color="auto" w:fill="FFFFFF"/>
        </w:rPr>
        <w:t>conservative, slow-</w:t>
      </w:r>
      <w:r w:rsidR="004215D8" w:rsidRPr="004215D8">
        <w:rPr>
          <w:rFonts w:asciiTheme="minorHAnsi" w:eastAsia="Times New Roman" w:hAnsiTheme="minorHAnsi"/>
          <w:color w:val="282625"/>
          <w:shd w:val="clear" w:color="auto" w:fill="FFFFFF"/>
        </w:rPr>
        <w:t>growing</w:t>
      </w:r>
      <w:r w:rsidR="004215D8">
        <w:rPr>
          <w:rFonts w:asciiTheme="minorHAnsi" w:eastAsia="Times New Roman" w:hAnsiTheme="minorHAnsi"/>
          <w:color w:val="282625"/>
          <w:shd w:val="clear" w:color="auto" w:fill="FFFFFF"/>
        </w:rPr>
        <w:t xml:space="preserve"> microbiomes</w:t>
      </w:r>
      <w:r w:rsidR="004215D8" w:rsidRPr="004215D8">
        <w:rPr>
          <w:rFonts w:asciiTheme="minorHAnsi" w:eastAsia="Times New Roman" w:hAnsiTheme="minorHAnsi"/>
          <w:color w:val="282625"/>
          <w:shd w:val="clear" w:color="auto" w:fill="FFFFFF"/>
        </w:rPr>
        <w:t>.</w:t>
      </w:r>
      <w:r w:rsidR="004215D8">
        <w:rPr>
          <w:rFonts w:asciiTheme="minorHAnsi" w:eastAsia="Times New Roman" w:hAnsiTheme="minorHAnsi"/>
          <w:color w:val="282625"/>
          <w:shd w:val="clear" w:color="auto" w:fill="FFFFFF"/>
        </w:rPr>
        <w:t xml:space="preserve"> On the other hand, this also render</w:t>
      </w:r>
      <w:r w:rsidR="00B945A9">
        <w:rPr>
          <w:rFonts w:asciiTheme="minorHAnsi" w:eastAsia="Times New Roman" w:hAnsiTheme="minorHAnsi"/>
          <w:color w:val="282625"/>
          <w:shd w:val="clear" w:color="auto" w:fill="FFFFFF"/>
        </w:rPr>
        <w:t>s</w:t>
      </w:r>
      <w:r w:rsidR="004215D8">
        <w:rPr>
          <w:rFonts w:asciiTheme="minorHAnsi" w:eastAsia="Times New Roman" w:hAnsiTheme="minorHAnsi"/>
          <w:color w:val="282625"/>
          <w:shd w:val="clear" w:color="auto" w:fill="FFFFFF"/>
        </w:rPr>
        <w:t xml:space="preserve"> them slow to recover from catastrophic events such as the the rain. </w:t>
      </w:r>
    </w:p>
    <w:p w14:paraId="01AC9EAC" w14:textId="30A51EEE" w:rsidR="009127D7" w:rsidRPr="004D0BB7" w:rsidRDefault="004B36E5" w:rsidP="004D0BB7">
      <w:pPr>
        <w:rPr>
          <w:rFonts w:asciiTheme="minorHAnsi" w:eastAsia="Times New Roman" w:hAnsiTheme="minorHAnsi"/>
        </w:rPr>
      </w:pPr>
      <w:r>
        <w:rPr>
          <w:rFonts w:asciiTheme="minorHAnsi" w:eastAsia="Times New Roman" w:hAnsiTheme="minorHAnsi"/>
          <w:color w:val="282625"/>
          <w:shd w:val="clear" w:color="auto" w:fill="FFFFFF"/>
        </w:rPr>
        <w:tab/>
        <w:t xml:space="preserve">The majority of the halite microbial communities is </w:t>
      </w:r>
      <w:r w:rsidRPr="004B36E5">
        <w:rPr>
          <w:rFonts w:asciiTheme="minorHAnsi" w:eastAsia="Times New Roman" w:hAnsiTheme="minorHAnsi"/>
          <w:color w:val="282625"/>
          <w:shd w:val="clear" w:color="auto" w:fill="FFFFFF"/>
        </w:rPr>
        <w:t xml:space="preserve">comprised </w:t>
      </w:r>
      <w:r>
        <w:rPr>
          <w:rFonts w:asciiTheme="minorHAnsi" w:eastAsia="Times New Roman" w:hAnsiTheme="minorHAnsi"/>
          <w:color w:val="282625"/>
          <w:shd w:val="clear" w:color="auto" w:fill="FFFFFF"/>
        </w:rPr>
        <w:t xml:space="preserve">of two taxonomically distant </w:t>
      </w:r>
      <w:r w:rsidR="00290979">
        <w:rPr>
          <w:rFonts w:asciiTheme="minorHAnsi" w:eastAsia="Times New Roman" w:hAnsiTheme="minorHAnsi"/>
          <w:color w:val="282625"/>
          <w:shd w:val="clear" w:color="auto" w:fill="FFFFFF"/>
        </w:rPr>
        <w:t>salt-in strategist halophiles</w:t>
      </w:r>
      <w:r>
        <w:rPr>
          <w:rFonts w:asciiTheme="minorHAnsi" w:eastAsia="Times New Roman" w:hAnsiTheme="minorHAnsi"/>
          <w:color w:val="282625"/>
          <w:shd w:val="clear" w:color="auto" w:fill="FFFFFF"/>
        </w:rPr>
        <w:t xml:space="preserve"> – </w:t>
      </w:r>
      <w:proofErr w:type="spellStart"/>
      <w:r>
        <w:rPr>
          <w:rFonts w:asciiTheme="minorHAnsi" w:eastAsia="Times New Roman" w:hAnsiTheme="minorHAnsi"/>
          <w:color w:val="282625"/>
          <w:shd w:val="clear" w:color="auto" w:fill="FFFFFF"/>
        </w:rPr>
        <w:t>Halobacteria</w:t>
      </w:r>
      <w:proofErr w:type="spellEnd"/>
      <w:r>
        <w:rPr>
          <w:rFonts w:asciiTheme="minorHAnsi" w:eastAsia="Times New Roman" w:hAnsiTheme="minorHAnsi"/>
          <w:color w:val="282625"/>
          <w:shd w:val="clear" w:color="auto" w:fill="FFFFFF"/>
        </w:rPr>
        <w:t xml:space="preserve"> and </w:t>
      </w:r>
      <w:proofErr w:type="spellStart"/>
      <w:r>
        <w:rPr>
          <w:rFonts w:asciiTheme="minorHAnsi" w:eastAsia="Times New Roman" w:hAnsiTheme="minorHAnsi"/>
          <w:color w:val="282625"/>
          <w:shd w:val="clear" w:color="auto" w:fill="FFFFFF"/>
        </w:rPr>
        <w:t>Bacteroidetes</w:t>
      </w:r>
      <w:proofErr w:type="spellEnd"/>
      <w:r>
        <w:rPr>
          <w:rFonts w:asciiTheme="minorHAnsi" w:eastAsia="Times New Roman" w:hAnsiTheme="minorHAnsi"/>
          <w:color w:val="282625"/>
          <w:shd w:val="clear" w:color="auto" w:fill="FFFFFF"/>
        </w:rPr>
        <w:t xml:space="preserve">. </w:t>
      </w:r>
      <w:r w:rsidR="00290979">
        <w:rPr>
          <w:rFonts w:asciiTheme="minorHAnsi" w:eastAsia="Times New Roman" w:hAnsiTheme="minorHAnsi"/>
          <w:color w:val="282625"/>
          <w:shd w:val="clear" w:color="auto" w:fill="FFFFFF"/>
        </w:rPr>
        <w:t>While they share this unique halophilic adaptation</w:t>
      </w:r>
      <w:r>
        <w:rPr>
          <w:rFonts w:asciiTheme="minorHAnsi" w:eastAsia="Times New Roman" w:hAnsiTheme="minorHAnsi"/>
          <w:color w:val="282625"/>
          <w:shd w:val="clear" w:color="auto" w:fill="FFFFFF"/>
        </w:rPr>
        <w:t xml:space="preserve">, they also have </w:t>
      </w:r>
      <w:r w:rsidRPr="004B36E5">
        <w:rPr>
          <w:rFonts w:asciiTheme="minorHAnsi" w:eastAsia="Times New Roman" w:hAnsiTheme="minorHAnsi"/>
          <w:color w:val="282625"/>
          <w:shd w:val="clear" w:color="auto" w:fill="FFFFFF"/>
        </w:rPr>
        <w:t>drastic</w:t>
      </w:r>
      <w:r>
        <w:rPr>
          <w:rFonts w:asciiTheme="minorHAnsi" w:eastAsia="Times New Roman" w:hAnsiTheme="minorHAnsi"/>
          <w:color w:val="282625"/>
          <w:shd w:val="clear" w:color="auto" w:fill="FFFFFF"/>
        </w:rPr>
        <w:t xml:space="preserve">ally different isoelectric points of their proteomes meaning that they likely have different </w:t>
      </w:r>
      <w:r w:rsidR="00290979">
        <w:rPr>
          <w:rFonts w:asciiTheme="minorHAnsi" w:eastAsia="Times New Roman" w:hAnsiTheme="minorHAnsi"/>
          <w:color w:val="282625"/>
          <w:shd w:val="clear" w:color="auto" w:fill="FFFFFF"/>
        </w:rPr>
        <w:t xml:space="preserve">salt </w:t>
      </w:r>
      <w:r>
        <w:rPr>
          <w:rFonts w:asciiTheme="minorHAnsi" w:eastAsia="Times New Roman" w:hAnsiTheme="minorHAnsi"/>
          <w:color w:val="282625"/>
          <w:shd w:val="clear" w:color="auto" w:fill="FFFFFF"/>
        </w:rPr>
        <w:t xml:space="preserve">survival thresholds. In particular, </w:t>
      </w:r>
      <w:proofErr w:type="spellStart"/>
      <w:r>
        <w:rPr>
          <w:rFonts w:asciiTheme="minorHAnsi" w:eastAsia="Times New Roman" w:hAnsiTheme="minorHAnsi"/>
          <w:color w:val="282625"/>
          <w:shd w:val="clear" w:color="auto" w:fill="FFFFFF"/>
        </w:rPr>
        <w:t>Bacteroidetes</w:t>
      </w:r>
      <w:proofErr w:type="spellEnd"/>
      <w:r>
        <w:rPr>
          <w:rFonts w:asciiTheme="minorHAnsi" w:eastAsia="Times New Roman" w:hAnsiTheme="minorHAnsi"/>
          <w:color w:val="282625"/>
          <w:shd w:val="clear" w:color="auto" w:fill="FFFFFF"/>
        </w:rPr>
        <w:t xml:space="preserve"> has a much higher </w:t>
      </w:r>
      <w:proofErr w:type="spellStart"/>
      <w:r>
        <w:rPr>
          <w:rFonts w:asciiTheme="minorHAnsi" w:eastAsia="Times New Roman" w:hAnsiTheme="minorHAnsi"/>
          <w:color w:val="282625"/>
          <w:shd w:val="clear" w:color="auto" w:fill="FFFFFF"/>
        </w:rPr>
        <w:t>pI</w:t>
      </w:r>
      <w:proofErr w:type="spellEnd"/>
      <w:r>
        <w:rPr>
          <w:rFonts w:asciiTheme="minorHAnsi" w:eastAsia="Times New Roman" w:hAnsiTheme="minorHAnsi"/>
          <w:color w:val="282625"/>
          <w:shd w:val="clear" w:color="auto" w:fill="FFFFFF"/>
        </w:rPr>
        <w:t xml:space="preserve"> of their proteomes when compared to </w:t>
      </w:r>
      <w:proofErr w:type="spellStart"/>
      <w:r>
        <w:rPr>
          <w:rFonts w:asciiTheme="minorHAnsi" w:eastAsia="Times New Roman" w:hAnsiTheme="minorHAnsi"/>
          <w:color w:val="282625"/>
          <w:shd w:val="clear" w:color="auto" w:fill="FFFFFF"/>
        </w:rPr>
        <w:t>Halobacteria</w:t>
      </w:r>
      <w:proofErr w:type="spellEnd"/>
      <w:r>
        <w:rPr>
          <w:rFonts w:asciiTheme="minorHAnsi" w:eastAsia="Times New Roman" w:hAnsiTheme="minorHAnsi"/>
          <w:color w:val="282625"/>
          <w:shd w:val="clear" w:color="auto" w:fill="FFFFFF"/>
        </w:rPr>
        <w:t>, making it more suitable to survive in lower salt concentrations. T</w:t>
      </w:r>
      <w:r w:rsidRPr="004B36E5">
        <w:rPr>
          <w:rFonts w:asciiTheme="minorHAnsi" w:eastAsia="Times New Roman" w:hAnsiTheme="minorHAnsi"/>
          <w:color w:val="282625"/>
          <w:shd w:val="clear" w:color="auto" w:fill="FFFFFF"/>
        </w:rPr>
        <w:t>herefore</w:t>
      </w:r>
      <w:r>
        <w:rPr>
          <w:rFonts w:asciiTheme="minorHAnsi" w:eastAsia="Times New Roman" w:hAnsiTheme="minorHAnsi"/>
          <w:color w:val="282625"/>
          <w:shd w:val="clear" w:color="auto" w:fill="FFFFFF"/>
        </w:rPr>
        <w:t>,</w:t>
      </w:r>
      <w:r w:rsidRPr="004B36E5">
        <w:rPr>
          <w:rFonts w:asciiTheme="minorHAnsi" w:eastAsia="Times New Roman" w:hAnsiTheme="minorHAnsi"/>
          <w:color w:val="282625"/>
          <w:shd w:val="clear" w:color="auto" w:fill="FFFFFF"/>
        </w:rPr>
        <w:t xml:space="preserve"> it is not surprising </w:t>
      </w:r>
      <w:r>
        <w:rPr>
          <w:rFonts w:asciiTheme="minorHAnsi" w:eastAsia="Times New Roman" w:hAnsiTheme="minorHAnsi"/>
          <w:color w:val="282625"/>
          <w:shd w:val="clear" w:color="auto" w:fill="FFFFFF"/>
        </w:rPr>
        <w:t xml:space="preserve">that </w:t>
      </w:r>
      <w:proofErr w:type="spellStart"/>
      <w:r>
        <w:rPr>
          <w:rFonts w:asciiTheme="minorHAnsi" w:eastAsia="Times New Roman" w:hAnsiTheme="minorHAnsi"/>
          <w:color w:val="282625"/>
          <w:shd w:val="clear" w:color="auto" w:fill="FFFFFF"/>
        </w:rPr>
        <w:t>Bacteroidetes</w:t>
      </w:r>
      <w:proofErr w:type="spellEnd"/>
      <w:r>
        <w:rPr>
          <w:rFonts w:asciiTheme="minorHAnsi" w:eastAsia="Times New Roman" w:hAnsiTheme="minorHAnsi"/>
          <w:color w:val="282625"/>
          <w:shd w:val="clear" w:color="auto" w:fill="FFFFFF"/>
        </w:rPr>
        <w:t xml:space="preserve"> were </w:t>
      </w:r>
      <w:r w:rsidR="00290979">
        <w:rPr>
          <w:rFonts w:asciiTheme="minorHAnsi" w:eastAsia="Times New Roman" w:hAnsiTheme="minorHAnsi"/>
          <w:color w:val="282625"/>
          <w:shd w:val="clear" w:color="auto" w:fill="FFFFFF"/>
        </w:rPr>
        <w:t xml:space="preserve">better adapted than </w:t>
      </w:r>
      <w:proofErr w:type="spellStart"/>
      <w:r w:rsidR="00290979">
        <w:rPr>
          <w:rFonts w:asciiTheme="minorHAnsi" w:eastAsia="Times New Roman" w:hAnsiTheme="minorHAnsi"/>
          <w:color w:val="282625"/>
          <w:shd w:val="clear" w:color="auto" w:fill="FFFFFF"/>
        </w:rPr>
        <w:t>Halobacteria</w:t>
      </w:r>
      <w:proofErr w:type="spellEnd"/>
      <w:r w:rsidR="00290979">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 xml:space="preserve">to survive </w:t>
      </w:r>
      <w:r w:rsidRPr="004B36E5">
        <w:rPr>
          <w:rFonts w:asciiTheme="minorHAnsi" w:eastAsia="Times New Roman" w:hAnsiTheme="minorHAnsi"/>
          <w:color w:val="282625"/>
          <w:shd w:val="clear" w:color="auto" w:fill="FFFFFF"/>
        </w:rPr>
        <w:t xml:space="preserve">the sudden reduction in salt concentrations following the rain. </w:t>
      </w:r>
      <w:r>
        <w:rPr>
          <w:rFonts w:asciiTheme="minorHAnsi" w:eastAsia="Times New Roman" w:hAnsiTheme="minorHAnsi"/>
          <w:color w:val="282625"/>
          <w:shd w:val="clear" w:color="auto" w:fill="FFFFFF"/>
        </w:rPr>
        <w:t xml:space="preserve">This </w:t>
      </w:r>
      <w:r w:rsidR="00290979">
        <w:rPr>
          <w:rFonts w:asciiTheme="minorHAnsi" w:eastAsia="Times New Roman" w:hAnsiTheme="minorHAnsi"/>
          <w:color w:val="282625"/>
          <w:shd w:val="clear" w:color="auto" w:fill="FFFFFF"/>
        </w:rPr>
        <w:t xml:space="preserve">hypothesis is further supported by the observation that this selection for higher </w:t>
      </w:r>
      <w:proofErr w:type="spellStart"/>
      <w:r w:rsidR="00290979">
        <w:rPr>
          <w:rFonts w:asciiTheme="minorHAnsi" w:eastAsia="Times New Roman" w:hAnsiTheme="minorHAnsi"/>
          <w:color w:val="282625"/>
          <w:shd w:val="clear" w:color="auto" w:fill="FFFFFF"/>
        </w:rPr>
        <w:t>pI</w:t>
      </w:r>
      <w:proofErr w:type="spellEnd"/>
      <w:r w:rsidR="00290979">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 xml:space="preserve">is </w:t>
      </w:r>
      <w:r w:rsidR="00290979">
        <w:rPr>
          <w:rFonts w:asciiTheme="minorHAnsi" w:eastAsia="Times New Roman" w:hAnsiTheme="minorHAnsi"/>
          <w:color w:val="282625"/>
          <w:shd w:val="clear" w:color="auto" w:fill="FFFFFF"/>
        </w:rPr>
        <w:t>also seen w</w:t>
      </w:r>
      <w:r>
        <w:rPr>
          <w:rFonts w:asciiTheme="minorHAnsi" w:eastAsia="Times New Roman" w:hAnsiTheme="minorHAnsi"/>
          <w:color w:val="282625"/>
          <w:shd w:val="clear" w:color="auto" w:fill="FFFFFF"/>
        </w:rPr>
        <w:t xml:space="preserve">ithin the finer taxa in the </w:t>
      </w:r>
      <w:proofErr w:type="spellStart"/>
      <w:r>
        <w:rPr>
          <w:rFonts w:asciiTheme="minorHAnsi" w:eastAsia="Times New Roman" w:hAnsiTheme="minorHAnsi"/>
          <w:color w:val="282625"/>
          <w:shd w:val="clear" w:color="auto" w:fill="FFFFFF"/>
        </w:rPr>
        <w:t>Halobacteria</w:t>
      </w:r>
      <w:proofErr w:type="spellEnd"/>
      <w:r>
        <w:rPr>
          <w:rFonts w:asciiTheme="minorHAnsi" w:eastAsia="Times New Roman" w:hAnsiTheme="minorHAnsi"/>
          <w:color w:val="282625"/>
          <w:shd w:val="clear" w:color="auto" w:fill="FFFFFF"/>
        </w:rPr>
        <w:t xml:space="preserve"> phylum, where </w:t>
      </w:r>
      <w:proofErr w:type="spellStart"/>
      <w:r w:rsidR="00290979">
        <w:rPr>
          <w:rFonts w:asciiTheme="minorHAnsi" w:eastAsia="Times New Roman" w:hAnsiTheme="minorHAnsi"/>
          <w:color w:val="282625"/>
          <w:shd w:val="clear" w:color="auto" w:fill="FFFFFF"/>
        </w:rPr>
        <w:t>Halobacteria</w:t>
      </w:r>
      <w:proofErr w:type="spellEnd"/>
      <w:r w:rsidR="00290979">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 xml:space="preserve">with a higher </w:t>
      </w:r>
      <w:proofErr w:type="spellStart"/>
      <w:r>
        <w:rPr>
          <w:rFonts w:asciiTheme="minorHAnsi" w:eastAsia="Times New Roman" w:hAnsiTheme="minorHAnsi"/>
          <w:color w:val="282625"/>
          <w:shd w:val="clear" w:color="auto" w:fill="FFFFFF"/>
        </w:rPr>
        <w:t>pI</w:t>
      </w:r>
      <w:proofErr w:type="spellEnd"/>
      <w:r w:rsidR="00290979">
        <w:rPr>
          <w:rFonts w:asciiTheme="minorHAnsi" w:eastAsia="Times New Roman" w:hAnsiTheme="minorHAnsi"/>
          <w:color w:val="282625"/>
          <w:shd w:val="clear" w:color="auto" w:fill="FFFFFF"/>
        </w:rPr>
        <w:t xml:space="preserve"> had an advantage over </w:t>
      </w:r>
      <w:proofErr w:type="spellStart"/>
      <w:r w:rsidR="00290979">
        <w:rPr>
          <w:rFonts w:asciiTheme="minorHAnsi" w:eastAsia="Times New Roman" w:hAnsiTheme="minorHAnsi"/>
          <w:color w:val="282625"/>
          <w:shd w:val="clear" w:color="auto" w:fill="FFFFFF"/>
        </w:rPr>
        <w:t>Halobacteria</w:t>
      </w:r>
      <w:proofErr w:type="spellEnd"/>
      <w:r w:rsidR="00290979">
        <w:rPr>
          <w:rFonts w:asciiTheme="minorHAnsi" w:eastAsia="Times New Roman" w:hAnsiTheme="minorHAnsi"/>
          <w:color w:val="282625"/>
          <w:shd w:val="clear" w:color="auto" w:fill="FFFFFF"/>
        </w:rPr>
        <w:t xml:space="preserve"> with </w:t>
      </w:r>
      <w:proofErr w:type="spellStart"/>
      <w:r w:rsidR="00290979">
        <w:rPr>
          <w:rFonts w:asciiTheme="minorHAnsi" w:eastAsia="Times New Roman" w:hAnsiTheme="minorHAnsi"/>
          <w:color w:val="282625"/>
          <w:shd w:val="clear" w:color="auto" w:fill="FFFFFF"/>
        </w:rPr>
        <w:t>lowe</w:t>
      </w:r>
      <w:proofErr w:type="spellEnd"/>
      <w:r w:rsidR="00290979">
        <w:rPr>
          <w:rFonts w:asciiTheme="minorHAnsi" w:eastAsia="Times New Roman" w:hAnsiTheme="minorHAnsi"/>
          <w:color w:val="282625"/>
          <w:shd w:val="clear" w:color="auto" w:fill="FFFFFF"/>
        </w:rPr>
        <w:t xml:space="preserve"> </w:t>
      </w:r>
      <w:proofErr w:type="spellStart"/>
      <w:r w:rsidR="00290979">
        <w:rPr>
          <w:rFonts w:asciiTheme="minorHAnsi" w:eastAsia="Times New Roman" w:hAnsiTheme="minorHAnsi"/>
          <w:color w:val="282625"/>
          <w:shd w:val="clear" w:color="auto" w:fill="FFFFFF"/>
        </w:rPr>
        <w:t>pI</w:t>
      </w:r>
      <w:proofErr w:type="spellEnd"/>
      <w:r>
        <w:rPr>
          <w:rFonts w:asciiTheme="minorHAnsi" w:eastAsia="Times New Roman" w:hAnsiTheme="minorHAnsi"/>
          <w:color w:val="282625"/>
          <w:shd w:val="clear" w:color="auto" w:fill="FFFFFF"/>
        </w:rPr>
        <w:t>.</w:t>
      </w:r>
      <w:r w:rsidRPr="004B36E5">
        <w:rPr>
          <w:rFonts w:asciiTheme="minorHAnsi" w:eastAsia="Times New Roman" w:hAnsiTheme="minorHAnsi"/>
          <w:color w:val="282625"/>
          <w:shd w:val="clear" w:color="auto" w:fill="FFFFFF"/>
        </w:rPr>
        <w:t xml:space="preserve"> </w:t>
      </w:r>
    </w:p>
    <w:p w14:paraId="0B58474E" w14:textId="7F38D326" w:rsidR="00546E04" w:rsidRDefault="00DF71B1" w:rsidP="00DF71B1">
      <w:pPr>
        <w:rPr>
          <w:rFonts w:asciiTheme="minorHAnsi" w:hAnsiTheme="minorHAnsi" w:cstheme="minorBidi"/>
        </w:rPr>
      </w:pPr>
      <w:r>
        <w:rPr>
          <w:rFonts w:asciiTheme="minorHAnsi" w:hAnsiTheme="minorHAnsi" w:cstheme="minorBidi"/>
        </w:rPr>
        <w:tab/>
      </w:r>
      <w:r w:rsidR="00B94FAA" w:rsidRPr="00DF71B1">
        <w:rPr>
          <w:rFonts w:asciiTheme="minorHAnsi" w:hAnsiTheme="minorHAnsi" w:cstheme="minorBidi"/>
        </w:rPr>
        <w:t xml:space="preserve">The overall functional potential of the community </w:t>
      </w:r>
      <w:r w:rsidR="006D588F">
        <w:rPr>
          <w:rFonts w:asciiTheme="minorHAnsi" w:hAnsiTheme="minorHAnsi" w:cstheme="minorBidi"/>
        </w:rPr>
        <w:t>temporarily shifted</w:t>
      </w:r>
      <w:r>
        <w:rPr>
          <w:rFonts w:asciiTheme="minorHAnsi" w:hAnsiTheme="minorHAnsi" w:cstheme="minorBidi"/>
        </w:rPr>
        <w:t xml:space="preserve"> following the rain. </w:t>
      </w:r>
      <w:r w:rsidR="002E07CB" w:rsidRPr="00331B51">
        <w:rPr>
          <w:rFonts w:asciiTheme="minorHAnsi" w:hAnsiTheme="minorHAnsi" w:cstheme="minorBidi"/>
        </w:rPr>
        <w:t>This makes sense</w:t>
      </w:r>
      <w:r>
        <w:rPr>
          <w:rFonts w:asciiTheme="minorHAnsi" w:hAnsiTheme="minorHAnsi" w:cstheme="minorBidi"/>
        </w:rPr>
        <w:t xml:space="preserve"> considering the change in selective pressures resulting from </w:t>
      </w:r>
      <w:r w:rsidR="002E07CB" w:rsidRPr="00331B51">
        <w:rPr>
          <w:rFonts w:asciiTheme="minorHAnsi" w:hAnsiTheme="minorHAnsi" w:cstheme="minorBidi"/>
        </w:rPr>
        <w:t>lower salt concentrations and much higher water availability</w:t>
      </w:r>
      <w:r>
        <w:rPr>
          <w:rFonts w:asciiTheme="minorHAnsi" w:hAnsiTheme="minorHAnsi" w:cstheme="minorBidi"/>
        </w:rPr>
        <w:t>.</w:t>
      </w:r>
      <w:r w:rsidR="006D588F">
        <w:rPr>
          <w:rFonts w:asciiTheme="minorHAnsi" w:hAnsiTheme="minorHAnsi" w:cstheme="minorBidi"/>
        </w:rPr>
        <w:t xml:space="preserve"> With previous conditions restored, the functional potential of the communities gradually recovered.</w:t>
      </w:r>
      <w:r>
        <w:rPr>
          <w:rFonts w:asciiTheme="minorHAnsi" w:hAnsiTheme="minorHAnsi" w:cstheme="minorBidi"/>
        </w:rPr>
        <w:t xml:space="preserve"> </w:t>
      </w:r>
      <w:r w:rsidR="006D588F">
        <w:rPr>
          <w:rFonts w:asciiTheme="minorHAnsi" w:hAnsiTheme="minorHAnsi" w:cstheme="minorBidi"/>
        </w:rPr>
        <w:t xml:space="preserve">When considering the linkage of functional potential and taxonomy in the two major shifts – the response to the rain and the </w:t>
      </w:r>
      <w:r w:rsidR="006D588F">
        <w:rPr>
          <w:rFonts w:asciiTheme="minorHAnsi" w:hAnsiTheme="minorHAnsi" w:cstheme="minorBidi"/>
        </w:rPr>
        <w:lastRenderedPageBreak/>
        <w:t xml:space="preserve">subsequent recovery – we find strikingly different trends. In the first shift after the rain, we find that </w:t>
      </w:r>
      <w:r w:rsidR="00546E04">
        <w:rPr>
          <w:rFonts w:asciiTheme="minorHAnsi" w:hAnsiTheme="minorHAnsi" w:cstheme="minorBidi"/>
        </w:rPr>
        <w:t xml:space="preserve">many of the pathways that changed in abundance on a community-wide scale also changed in abundance within the two major individual taxa – </w:t>
      </w:r>
      <w:proofErr w:type="spellStart"/>
      <w:r w:rsidR="00546E04">
        <w:rPr>
          <w:rFonts w:asciiTheme="minorHAnsi" w:hAnsiTheme="minorHAnsi" w:cstheme="minorBidi"/>
        </w:rPr>
        <w:t>Halobacteria</w:t>
      </w:r>
      <w:proofErr w:type="spellEnd"/>
      <w:r w:rsidR="00546E04">
        <w:rPr>
          <w:rFonts w:asciiTheme="minorHAnsi" w:hAnsiTheme="minorHAnsi" w:cstheme="minorBidi"/>
        </w:rPr>
        <w:t xml:space="preserve"> and </w:t>
      </w:r>
      <w:proofErr w:type="spellStart"/>
      <w:r w:rsidR="00546E04">
        <w:rPr>
          <w:rFonts w:asciiTheme="minorHAnsi" w:hAnsiTheme="minorHAnsi" w:cstheme="minorBidi"/>
        </w:rPr>
        <w:t>Bacteroidetes</w:t>
      </w:r>
      <w:proofErr w:type="spellEnd"/>
      <w:r w:rsidR="00546E04">
        <w:rPr>
          <w:rFonts w:asciiTheme="minorHAnsi" w:hAnsiTheme="minorHAnsi" w:cstheme="minorBidi"/>
        </w:rPr>
        <w:t xml:space="preserve">. This would suggest that the community underwent a significant remodeling, and that the fitness of the community members was at least partially driven by their functional potential. However, in the second shift during the community’s recovery, we find that the functional potential of the individual major phyla remains largely unchanged. This indicates </w:t>
      </w:r>
      <w:r w:rsidR="002E07CB" w:rsidRPr="00331B51">
        <w:rPr>
          <w:rFonts w:asciiTheme="minorHAnsi" w:hAnsiTheme="minorHAnsi" w:cstheme="minorBidi"/>
        </w:rPr>
        <w:t xml:space="preserve">that </w:t>
      </w:r>
      <w:r w:rsidR="00546E04">
        <w:rPr>
          <w:rFonts w:asciiTheme="minorHAnsi" w:hAnsiTheme="minorHAnsi" w:cstheme="minorBidi"/>
        </w:rPr>
        <w:t xml:space="preserve">this second </w:t>
      </w:r>
      <w:r w:rsidR="002E07CB" w:rsidRPr="00331B51">
        <w:rPr>
          <w:rFonts w:asciiTheme="minorHAnsi" w:hAnsiTheme="minorHAnsi" w:cstheme="minorBidi"/>
        </w:rPr>
        <w:t xml:space="preserve">functional shift </w:t>
      </w:r>
      <w:r w:rsidR="00546E04">
        <w:rPr>
          <w:rFonts w:asciiTheme="minorHAnsi" w:hAnsiTheme="minorHAnsi" w:cstheme="minorBidi"/>
        </w:rPr>
        <w:t xml:space="preserve">can be explained by the change in the relative abundance of taxa, rather than taxa-wide functional adaptations. </w:t>
      </w:r>
    </w:p>
    <w:p w14:paraId="384A7D7D" w14:textId="259935BA" w:rsidR="004D0BB7" w:rsidRDefault="00546E04" w:rsidP="00DF71B1">
      <w:pPr>
        <w:rPr>
          <w:rFonts w:asciiTheme="minorHAnsi" w:hAnsiTheme="minorHAnsi" w:cstheme="minorBidi"/>
        </w:rPr>
      </w:pPr>
      <w:r>
        <w:rPr>
          <w:rFonts w:asciiTheme="minorHAnsi" w:hAnsiTheme="minorHAnsi" w:cstheme="minorBidi"/>
        </w:rPr>
        <w:tab/>
      </w:r>
      <w:r w:rsidR="004D0BB7">
        <w:rPr>
          <w:rFonts w:asciiTheme="minorHAnsi" w:hAnsiTheme="minorHAnsi" w:cstheme="minorBidi"/>
        </w:rPr>
        <w:t>These observations illustrate the two possible functional shifts that this type of microbial community can undergo. The first is in response to a sudden change in conditions, and requires all the taxa to adapt to survive in the new environment. In this type of response, the changes in the community’s overall functional potential are driven by changes in higher order taxonomic composition, as well as functional changes within individual taxa. The second type of shift results from a much more gradual adjustment of the community. In this case, the functional potential of the community is driven by the overall higher-order taxonomic composition.</w:t>
      </w:r>
    </w:p>
    <w:p w14:paraId="3963B0E0" w14:textId="49A06ECC" w:rsidR="00036F5F" w:rsidRDefault="00890235" w:rsidP="00890235">
      <w:pPr>
        <w:rPr>
          <w:rFonts w:asciiTheme="minorHAnsi" w:hAnsiTheme="minorHAnsi"/>
        </w:rPr>
      </w:pPr>
      <w:r>
        <w:rPr>
          <w:rFonts w:asciiTheme="minorHAnsi" w:hAnsiTheme="minorHAnsi" w:cstheme="minorBidi"/>
        </w:rPr>
        <w:tab/>
        <w:t xml:space="preserve">We found that </w:t>
      </w:r>
      <w:r>
        <w:rPr>
          <w:rFonts w:asciiTheme="minorHAnsi" w:hAnsiTheme="minorHAnsi"/>
        </w:rPr>
        <w:t>t</w:t>
      </w:r>
      <w:r w:rsidR="00B94FAA" w:rsidRPr="00890235">
        <w:rPr>
          <w:rFonts w:asciiTheme="minorHAnsi" w:hAnsiTheme="minorHAnsi"/>
        </w:rPr>
        <w:t>he individual community membership was permanently rearranged by the rain</w:t>
      </w:r>
      <w:r>
        <w:rPr>
          <w:rFonts w:asciiTheme="minorHAnsi" w:hAnsiTheme="minorHAnsi"/>
        </w:rPr>
        <w:t>. This is interesting,</w:t>
      </w:r>
      <w:r w:rsidR="002E07CB" w:rsidRPr="00331B51">
        <w:rPr>
          <w:rFonts w:asciiTheme="minorHAnsi" w:hAnsiTheme="minorHAnsi"/>
        </w:rPr>
        <w:t xml:space="preserve"> considering the functional potential and </w:t>
      </w:r>
      <w:r w:rsidR="00455B7A" w:rsidRPr="00331B51">
        <w:rPr>
          <w:rFonts w:asciiTheme="minorHAnsi" w:hAnsiTheme="minorHAnsi"/>
        </w:rPr>
        <w:t>higher</w:t>
      </w:r>
      <w:r w:rsidR="002E07CB" w:rsidRPr="00331B51">
        <w:rPr>
          <w:rFonts w:asciiTheme="minorHAnsi" w:hAnsiTheme="minorHAnsi"/>
        </w:rPr>
        <w:t xml:space="preserve"> order taxonomic structure of the halite communities was virtually indistinguishable between 2014 and 2017</w:t>
      </w:r>
      <w:r>
        <w:rPr>
          <w:rFonts w:asciiTheme="minorHAnsi" w:hAnsiTheme="minorHAnsi"/>
        </w:rPr>
        <w:t xml:space="preserve">, as were the overall conditions surrounding the community. This suggest that this drastic membership rearrangement was largely unlinked from functional potential, and instead resulted from a stochastic process. One explanation is that the halites were so significantly perturbed during the rain that they had to effectively re-colonize the nodules. The </w:t>
      </w:r>
      <w:r w:rsidRPr="00331B51">
        <w:rPr>
          <w:rFonts w:asciiTheme="minorHAnsi" w:hAnsiTheme="minorHAnsi"/>
        </w:rPr>
        <w:t xml:space="preserve">rain </w:t>
      </w:r>
      <w:r>
        <w:rPr>
          <w:rFonts w:asciiTheme="minorHAnsi" w:hAnsiTheme="minorHAnsi"/>
        </w:rPr>
        <w:t xml:space="preserve">could have </w:t>
      </w:r>
      <w:r w:rsidRPr="00331B51">
        <w:rPr>
          <w:rFonts w:asciiTheme="minorHAnsi" w:hAnsiTheme="minorHAnsi"/>
        </w:rPr>
        <w:t xml:space="preserve">created a great osmotic stress that </w:t>
      </w:r>
      <w:r>
        <w:rPr>
          <w:rFonts w:asciiTheme="minorHAnsi" w:hAnsiTheme="minorHAnsi"/>
        </w:rPr>
        <w:t xml:space="preserve">wiped out the majority of the population, allowing a new set of </w:t>
      </w:r>
      <w:r w:rsidRPr="00331B51">
        <w:rPr>
          <w:rFonts w:asciiTheme="minorHAnsi" w:hAnsiTheme="minorHAnsi"/>
        </w:rPr>
        <w:t>organism</w:t>
      </w:r>
      <w:r>
        <w:rPr>
          <w:rFonts w:asciiTheme="minorHAnsi" w:hAnsiTheme="minorHAnsi"/>
        </w:rPr>
        <w:t>s</w:t>
      </w:r>
      <w:r w:rsidRPr="00331B51">
        <w:rPr>
          <w:rFonts w:asciiTheme="minorHAnsi" w:hAnsiTheme="minorHAnsi"/>
        </w:rPr>
        <w:t xml:space="preserve"> to occupy </w:t>
      </w:r>
      <w:r>
        <w:rPr>
          <w:rFonts w:asciiTheme="minorHAnsi" w:hAnsiTheme="minorHAnsi"/>
        </w:rPr>
        <w:t xml:space="preserve">the old niches. Indeed, the individual membership rearrangement and virtually identical higher-order taxonomic and functional structure we observe between the samples from 2014 and 2017 is reminiscent of the differences we find between individual halites. The </w:t>
      </w:r>
      <w:r w:rsidR="00455B7A" w:rsidRPr="00331B51">
        <w:rPr>
          <w:rFonts w:asciiTheme="minorHAnsi" w:hAnsiTheme="minorHAnsi"/>
        </w:rPr>
        <w:t>inter-halite</w:t>
      </w:r>
      <w:r>
        <w:rPr>
          <w:rFonts w:asciiTheme="minorHAnsi" w:hAnsiTheme="minorHAnsi"/>
        </w:rPr>
        <w:t xml:space="preserve"> variation we observe is likely driven by a similar stochastic selection process to the one responsible for the community “reshuffling” following the rain</w:t>
      </w:r>
      <w:r w:rsidR="00455B7A" w:rsidRPr="00331B51">
        <w:rPr>
          <w:rFonts w:asciiTheme="minorHAnsi" w:hAnsiTheme="minorHAnsi"/>
        </w:rPr>
        <w:t>.</w:t>
      </w:r>
    </w:p>
    <w:p w14:paraId="3122B744" w14:textId="77777777" w:rsidR="000F41DC" w:rsidRDefault="00036F5F" w:rsidP="000F41DC">
      <w:pPr>
        <w:rPr>
          <w:rFonts w:asciiTheme="minorHAnsi" w:hAnsiTheme="minorHAnsi" w:cstheme="minorBidi"/>
        </w:rPr>
      </w:pPr>
      <w:r>
        <w:rPr>
          <w:rFonts w:asciiTheme="minorHAnsi" w:hAnsiTheme="minorHAnsi"/>
        </w:rPr>
        <w:tab/>
        <w:t>The rearrangement in the individual contigs carrying each gene function allows us to examine the effects of the rain perturbation on the organism constituting the functional niches of the community. We found that while the total abundance of most gene functions is similar between the 2014 and 2017 samples, these gene functions are carried on a different set of contigs. The further supports the idea that after the recovery from the rain the old functional niches are occupied by a new set of organisms. Considering the functional redundancy of many individual members of microbial communities</w:t>
      </w:r>
      <w:r w:rsidR="00D670B6" w:rsidRPr="00331B51">
        <w:rPr>
          <w:rFonts w:asciiTheme="minorHAnsi" w:hAnsiTheme="minorHAnsi" w:cstheme="minorBidi"/>
        </w:rPr>
        <w:t xml:space="preserve">, it is not surprising that the halite microbiome underwent such a drastic </w:t>
      </w:r>
      <w:r>
        <w:rPr>
          <w:rFonts w:asciiTheme="minorHAnsi" w:hAnsiTheme="minorHAnsi" w:cstheme="minorBidi"/>
        </w:rPr>
        <w:t xml:space="preserve">composition </w:t>
      </w:r>
      <w:r w:rsidR="00D670B6" w:rsidRPr="00331B51">
        <w:rPr>
          <w:rFonts w:asciiTheme="minorHAnsi" w:hAnsiTheme="minorHAnsi" w:cstheme="minorBidi"/>
        </w:rPr>
        <w:t xml:space="preserve">rearrangement while retaining its </w:t>
      </w:r>
      <w:r>
        <w:rPr>
          <w:rFonts w:asciiTheme="minorHAnsi" w:hAnsiTheme="minorHAnsi" w:cstheme="minorBidi"/>
        </w:rPr>
        <w:t xml:space="preserve">former </w:t>
      </w:r>
      <w:r w:rsidR="00D670B6" w:rsidRPr="00331B51">
        <w:rPr>
          <w:rFonts w:asciiTheme="minorHAnsi" w:hAnsiTheme="minorHAnsi" w:cstheme="minorBidi"/>
        </w:rPr>
        <w:t>functional potential.</w:t>
      </w:r>
      <w:r w:rsidR="000F41DC">
        <w:rPr>
          <w:rFonts w:asciiTheme="minorHAnsi" w:hAnsiTheme="minorHAnsi" w:cstheme="minorBidi"/>
        </w:rPr>
        <w:t xml:space="preserve"> </w:t>
      </w:r>
    </w:p>
    <w:p w14:paraId="756E7241" w14:textId="745C3F62" w:rsidR="000F41DC" w:rsidRDefault="000F41DC" w:rsidP="000F41DC">
      <w:pPr>
        <w:rPr>
          <w:rFonts w:asciiTheme="minorHAnsi" w:hAnsiTheme="minorHAnsi" w:cstheme="minorBidi"/>
        </w:rPr>
      </w:pPr>
      <w:r>
        <w:rPr>
          <w:rFonts w:asciiTheme="minorHAnsi" w:hAnsiTheme="minorHAnsi" w:cstheme="minorBidi"/>
        </w:rPr>
        <w:tab/>
        <w:t>It</w:t>
      </w:r>
      <w:r w:rsidR="00D670B6" w:rsidRPr="00331B51">
        <w:rPr>
          <w:rFonts w:asciiTheme="minorHAnsi" w:hAnsiTheme="minorHAnsi" w:cstheme="minorBidi"/>
        </w:rPr>
        <w:t xml:space="preserve"> is interesting </w:t>
      </w:r>
      <w:r>
        <w:rPr>
          <w:rFonts w:asciiTheme="minorHAnsi" w:hAnsiTheme="minorHAnsi" w:cstheme="minorBidi"/>
        </w:rPr>
        <w:t xml:space="preserve">to note how </w:t>
      </w:r>
      <w:r w:rsidR="00D670B6" w:rsidRPr="00331B51">
        <w:rPr>
          <w:rFonts w:asciiTheme="minorHAnsi" w:hAnsiTheme="minorHAnsi" w:cstheme="minorBidi"/>
        </w:rPr>
        <w:t xml:space="preserve">the community </w:t>
      </w:r>
      <w:r>
        <w:rPr>
          <w:rFonts w:asciiTheme="minorHAnsi" w:hAnsiTheme="minorHAnsi" w:cstheme="minorBidi"/>
        </w:rPr>
        <w:t xml:space="preserve">was able to recover </w:t>
      </w:r>
      <w:r w:rsidR="00D670B6" w:rsidRPr="00331B51">
        <w:rPr>
          <w:rFonts w:asciiTheme="minorHAnsi" w:hAnsiTheme="minorHAnsi" w:cstheme="minorBidi"/>
        </w:rPr>
        <w:t xml:space="preserve">its </w:t>
      </w:r>
      <w:r>
        <w:rPr>
          <w:rFonts w:asciiTheme="minorHAnsi" w:hAnsiTheme="minorHAnsi" w:cstheme="minorBidi"/>
        </w:rPr>
        <w:t xml:space="preserve">former </w:t>
      </w:r>
      <w:r w:rsidR="00D670B6" w:rsidRPr="00331B51">
        <w:rPr>
          <w:rFonts w:asciiTheme="minorHAnsi" w:hAnsiTheme="minorHAnsi" w:cstheme="minorBidi"/>
        </w:rPr>
        <w:t>functional pote</w:t>
      </w:r>
      <w:r>
        <w:rPr>
          <w:rFonts w:asciiTheme="minorHAnsi" w:hAnsiTheme="minorHAnsi" w:cstheme="minorBidi"/>
        </w:rPr>
        <w:t xml:space="preserve">ntial after the rain </w:t>
      </w:r>
      <w:r w:rsidR="00D670B6" w:rsidRPr="00331B51">
        <w:rPr>
          <w:rFonts w:asciiTheme="minorHAnsi" w:hAnsiTheme="minorHAnsi" w:cstheme="minorBidi"/>
        </w:rPr>
        <w:t xml:space="preserve">without significant </w:t>
      </w:r>
      <w:r>
        <w:rPr>
          <w:rFonts w:asciiTheme="minorHAnsi" w:hAnsiTheme="minorHAnsi" w:cstheme="minorBidi"/>
        </w:rPr>
        <w:t xml:space="preserve">taxonomic </w:t>
      </w:r>
      <w:r w:rsidR="00D670B6" w:rsidRPr="00331B51">
        <w:rPr>
          <w:rFonts w:asciiTheme="minorHAnsi" w:hAnsiTheme="minorHAnsi" w:cstheme="minorBidi"/>
        </w:rPr>
        <w:t>rearrangement compared</w:t>
      </w:r>
      <w:r>
        <w:rPr>
          <w:rFonts w:asciiTheme="minorHAnsi" w:hAnsiTheme="minorHAnsi" w:cstheme="minorBidi"/>
        </w:rPr>
        <w:t xml:space="preserve">. This </w:t>
      </w:r>
      <w:r w:rsidR="00257165">
        <w:rPr>
          <w:rFonts w:asciiTheme="minorHAnsi" w:hAnsiTheme="minorHAnsi" w:cstheme="minorBidi"/>
        </w:rPr>
        <w:t>contrasts</w:t>
      </w:r>
      <w:r>
        <w:rPr>
          <w:rFonts w:asciiTheme="minorHAnsi" w:hAnsiTheme="minorHAnsi" w:cstheme="minorBidi"/>
        </w:rPr>
        <w:t xml:space="preserve"> with</w:t>
      </w:r>
      <w:r w:rsidR="00D670B6" w:rsidRPr="00331B51">
        <w:rPr>
          <w:rFonts w:asciiTheme="minorHAnsi" w:hAnsiTheme="minorHAnsi" w:cstheme="minorBidi"/>
        </w:rPr>
        <w:t xml:space="preserve"> the </w:t>
      </w:r>
      <w:r>
        <w:rPr>
          <w:rFonts w:asciiTheme="minorHAnsi" w:hAnsiTheme="minorHAnsi" w:cstheme="minorBidi"/>
        </w:rPr>
        <w:t xml:space="preserve">drastic rearrangement in taxonomy and functional potential that followed the </w:t>
      </w:r>
      <w:r w:rsidR="00D670B6" w:rsidRPr="00331B51">
        <w:rPr>
          <w:rFonts w:asciiTheme="minorHAnsi" w:hAnsiTheme="minorHAnsi" w:cstheme="minorBidi"/>
        </w:rPr>
        <w:t xml:space="preserve">rain </w:t>
      </w:r>
      <w:r w:rsidR="00D670B6" w:rsidRPr="00331B51">
        <w:rPr>
          <w:rFonts w:asciiTheme="minorHAnsi" w:hAnsiTheme="minorHAnsi" w:cstheme="minorBidi"/>
        </w:rPr>
        <w:lastRenderedPageBreak/>
        <w:t>event</w:t>
      </w:r>
      <w:r>
        <w:rPr>
          <w:rFonts w:asciiTheme="minorHAnsi" w:hAnsiTheme="minorHAnsi" w:cstheme="minorBidi"/>
        </w:rPr>
        <w:t xml:space="preserve"> itself</w:t>
      </w:r>
      <w:r w:rsidR="00D670B6" w:rsidRPr="00331B51">
        <w:rPr>
          <w:rFonts w:asciiTheme="minorHAnsi" w:hAnsiTheme="minorHAnsi" w:cstheme="minorBidi"/>
        </w:rPr>
        <w:t xml:space="preserve">. This further highlights the drastic nature of </w:t>
      </w:r>
      <w:r>
        <w:rPr>
          <w:rFonts w:asciiTheme="minorHAnsi" w:hAnsiTheme="minorHAnsi" w:cstheme="minorBidi"/>
        </w:rPr>
        <w:t>perturbation and its effect on this highly specialized microbiome</w:t>
      </w:r>
      <w:r w:rsidR="00D670B6" w:rsidRPr="00331B51">
        <w:rPr>
          <w:rFonts w:asciiTheme="minorHAnsi" w:hAnsiTheme="minorHAnsi" w:cstheme="minorBidi"/>
        </w:rPr>
        <w:t xml:space="preserve">. </w:t>
      </w:r>
    </w:p>
    <w:p w14:paraId="2DFC0909" w14:textId="0AFDB72E" w:rsidR="008337DF" w:rsidRPr="000F41DC" w:rsidRDefault="000F41DC" w:rsidP="000F41DC">
      <w:pPr>
        <w:rPr>
          <w:rFonts w:asciiTheme="minorHAnsi" w:hAnsiTheme="minorHAnsi" w:cstheme="minorBidi"/>
        </w:rPr>
      </w:pPr>
      <w:r>
        <w:rPr>
          <w:rFonts w:asciiTheme="minorHAnsi" w:hAnsiTheme="minorHAnsi" w:cstheme="minorBidi"/>
        </w:rPr>
        <w:tab/>
        <w:t>Our findings show the</w:t>
      </w:r>
      <w:r w:rsidR="001B751B" w:rsidRPr="00331B51">
        <w:rPr>
          <w:rFonts w:asciiTheme="minorHAnsi" w:hAnsiTheme="minorHAnsi" w:cstheme="minorBidi"/>
        </w:rPr>
        <w:t xml:space="preserve"> that highly specialized communities </w:t>
      </w:r>
      <w:r>
        <w:rPr>
          <w:rFonts w:asciiTheme="minorHAnsi" w:hAnsiTheme="minorHAnsi" w:cstheme="minorBidi"/>
        </w:rPr>
        <w:t>are highly sensitive</w:t>
      </w:r>
      <w:r w:rsidR="001B751B" w:rsidRPr="00331B51">
        <w:rPr>
          <w:rFonts w:asciiTheme="minorHAnsi" w:hAnsiTheme="minorHAnsi" w:cstheme="minorBidi"/>
        </w:rPr>
        <w:t xml:space="preserve"> to </w:t>
      </w:r>
      <w:r>
        <w:rPr>
          <w:rFonts w:asciiTheme="minorHAnsi" w:hAnsiTheme="minorHAnsi" w:cstheme="minorBidi"/>
        </w:rPr>
        <w:t xml:space="preserve">environmental </w:t>
      </w:r>
      <w:r w:rsidR="001B751B" w:rsidRPr="00331B51">
        <w:rPr>
          <w:rFonts w:asciiTheme="minorHAnsi" w:hAnsiTheme="minorHAnsi" w:cstheme="minorBidi"/>
        </w:rPr>
        <w:t>change</w:t>
      </w:r>
      <w:r>
        <w:rPr>
          <w:rFonts w:asciiTheme="minorHAnsi" w:hAnsiTheme="minorHAnsi" w:cstheme="minorBidi"/>
        </w:rPr>
        <w:t>, but their higher-order taxonomic structure and functional potential are very resilient despite this.</w:t>
      </w:r>
      <w:r w:rsidR="001B751B" w:rsidRPr="00331B51">
        <w:rPr>
          <w:rFonts w:asciiTheme="minorHAnsi" w:hAnsiTheme="minorHAnsi" w:cstheme="minorBidi"/>
        </w:rPr>
        <w:t xml:space="preserve"> </w:t>
      </w:r>
      <w:r>
        <w:rPr>
          <w:rFonts w:asciiTheme="minorHAnsi" w:hAnsiTheme="minorHAnsi" w:cstheme="minorBidi"/>
        </w:rPr>
        <w:t xml:space="preserve">We found that just </w:t>
      </w:r>
      <w:r w:rsidR="008337DF" w:rsidRPr="000F41DC">
        <w:rPr>
          <w:rFonts w:asciiTheme="minorHAnsi" w:eastAsia="Times New Roman" w:hAnsiTheme="minorHAnsi"/>
          <w:color w:val="282625"/>
          <w:shd w:val="clear" w:color="auto" w:fill="FFFFFF"/>
        </w:rPr>
        <w:t xml:space="preserve">4mm of rainfall induced a drastic </w:t>
      </w:r>
      <w:r w:rsidR="00257165">
        <w:rPr>
          <w:rFonts w:asciiTheme="minorHAnsi" w:eastAsia="Times New Roman" w:hAnsiTheme="minorHAnsi"/>
          <w:color w:val="282625"/>
          <w:shd w:val="clear" w:color="auto" w:fill="FFFFFF"/>
        </w:rPr>
        <w:t xml:space="preserve">but </w:t>
      </w:r>
      <w:r w:rsidR="00257165" w:rsidRPr="000F41DC">
        <w:rPr>
          <w:rFonts w:asciiTheme="minorHAnsi" w:eastAsia="Times New Roman" w:hAnsiTheme="minorHAnsi"/>
          <w:color w:val="282625"/>
          <w:shd w:val="clear" w:color="auto" w:fill="FFFFFF"/>
        </w:rPr>
        <w:t xml:space="preserve">temporary </w:t>
      </w:r>
      <w:r w:rsidR="008337DF" w:rsidRPr="000F41DC">
        <w:rPr>
          <w:rFonts w:asciiTheme="minorHAnsi" w:eastAsia="Times New Roman" w:hAnsiTheme="minorHAnsi"/>
          <w:color w:val="282625"/>
          <w:shd w:val="clear" w:color="auto" w:fill="FFFFFF"/>
        </w:rPr>
        <w:t>change the higher-order community structure structure, and a permanent rearrangement of the</w:t>
      </w:r>
      <w:r w:rsidR="00257165">
        <w:rPr>
          <w:rFonts w:asciiTheme="minorHAnsi" w:eastAsia="Times New Roman" w:hAnsiTheme="minorHAnsi"/>
          <w:color w:val="282625"/>
          <w:shd w:val="clear" w:color="auto" w:fill="FFFFFF"/>
        </w:rPr>
        <w:t xml:space="preserve"> individual composition of the community</w:t>
      </w:r>
      <w:r w:rsidR="008337DF" w:rsidRPr="000F41DC">
        <w:rPr>
          <w:rFonts w:asciiTheme="minorHAnsi" w:eastAsia="Times New Roman" w:hAnsiTheme="minorHAnsi"/>
          <w:color w:val="282625"/>
          <w:shd w:val="clear" w:color="auto" w:fill="FFFFFF"/>
        </w:rPr>
        <w:t xml:space="preserve">. These findings suggest that </w:t>
      </w:r>
      <w:r>
        <w:rPr>
          <w:rFonts w:asciiTheme="minorHAnsi" w:eastAsia="Times New Roman" w:hAnsiTheme="minorHAnsi"/>
          <w:color w:val="282625"/>
          <w:shd w:val="clear" w:color="auto" w:fill="FFFFFF"/>
        </w:rPr>
        <w:t xml:space="preserve">the endolithic </w:t>
      </w:r>
      <w:r w:rsidR="008337DF" w:rsidRPr="000F41DC">
        <w:rPr>
          <w:rFonts w:asciiTheme="minorHAnsi" w:eastAsia="Times New Roman" w:hAnsiTheme="minorHAnsi"/>
          <w:color w:val="282625"/>
          <w:shd w:val="clear" w:color="auto" w:fill="FFFFFF"/>
        </w:rPr>
        <w:t>poly</w:t>
      </w:r>
      <w:r>
        <w:rPr>
          <w:rFonts w:asciiTheme="minorHAnsi" w:eastAsia="Times New Roman" w:hAnsiTheme="minorHAnsi"/>
          <w:color w:val="282625"/>
          <w:shd w:val="clear" w:color="auto" w:fill="FFFFFF"/>
        </w:rPr>
        <w:t>-</w:t>
      </w:r>
      <w:r w:rsidR="008337DF" w:rsidRPr="000F41DC">
        <w:rPr>
          <w:rFonts w:asciiTheme="minorHAnsi" w:eastAsia="Times New Roman" w:hAnsiTheme="minorHAnsi"/>
          <w:color w:val="282625"/>
          <w:shd w:val="clear" w:color="auto" w:fill="FFFFFF"/>
        </w:rPr>
        <w:t>extremophilic microbiome</w:t>
      </w:r>
      <w:r>
        <w:rPr>
          <w:rFonts w:asciiTheme="minorHAnsi" w:eastAsia="Times New Roman" w:hAnsiTheme="minorHAnsi"/>
          <w:color w:val="282625"/>
          <w:shd w:val="clear" w:color="auto" w:fill="FFFFFF"/>
        </w:rPr>
        <w:t>s found in the Atacama Desert</w:t>
      </w:r>
      <w:r w:rsidR="008337DF" w:rsidRPr="000F41DC">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are hyper-</w:t>
      </w:r>
      <w:r w:rsidR="008337DF" w:rsidRPr="000F41DC">
        <w:rPr>
          <w:rFonts w:asciiTheme="minorHAnsi" w:eastAsia="Times New Roman" w:hAnsiTheme="minorHAnsi"/>
          <w:color w:val="282625"/>
          <w:shd w:val="clear" w:color="auto" w:fill="FFFFFF"/>
        </w:rPr>
        <w:t xml:space="preserve">sensitive to major weather perturbations, making </w:t>
      </w:r>
      <w:r>
        <w:rPr>
          <w:rFonts w:asciiTheme="minorHAnsi" w:eastAsia="Times New Roman" w:hAnsiTheme="minorHAnsi"/>
          <w:color w:val="282625"/>
          <w:shd w:val="clear" w:color="auto" w:fill="FFFFFF"/>
        </w:rPr>
        <w:t xml:space="preserve">them </w:t>
      </w:r>
      <w:r w:rsidR="00257165">
        <w:rPr>
          <w:rFonts w:asciiTheme="minorHAnsi" w:eastAsia="Times New Roman" w:hAnsiTheme="minorHAnsi"/>
          <w:color w:val="282625"/>
          <w:shd w:val="clear" w:color="auto" w:fill="FFFFFF"/>
        </w:rPr>
        <w:t xml:space="preserve">a potentially </w:t>
      </w:r>
      <w:r w:rsidR="008337DF" w:rsidRPr="000F41DC">
        <w:rPr>
          <w:rFonts w:asciiTheme="minorHAnsi" w:eastAsia="Times New Roman" w:hAnsiTheme="minorHAnsi"/>
          <w:color w:val="282625"/>
          <w:shd w:val="clear" w:color="auto" w:fill="FFFFFF"/>
        </w:rPr>
        <w:t xml:space="preserve">interesting model to study </w:t>
      </w:r>
      <w:r>
        <w:rPr>
          <w:rFonts w:asciiTheme="minorHAnsi" w:eastAsia="Times New Roman" w:hAnsiTheme="minorHAnsi"/>
          <w:color w:val="282625"/>
          <w:shd w:val="clear" w:color="auto" w:fill="FFFFFF"/>
        </w:rPr>
        <w:t xml:space="preserve">in </w:t>
      </w:r>
      <w:r w:rsidR="008337DF" w:rsidRPr="000F41DC">
        <w:rPr>
          <w:rFonts w:asciiTheme="minorHAnsi" w:eastAsia="Times New Roman" w:hAnsiTheme="minorHAnsi"/>
          <w:color w:val="282625"/>
          <w:shd w:val="clear" w:color="auto" w:fill="FFFFFF"/>
        </w:rPr>
        <w:t>track</w:t>
      </w:r>
      <w:r>
        <w:rPr>
          <w:rFonts w:asciiTheme="minorHAnsi" w:eastAsia="Times New Roman" w:hAnsiTheme="minorHAnsi"/>
          <w:color w:val="282625"/>
          <w:shd w:val="clear" w:color="auto" w:fill="FFFFFF"/>
        </w:rPr>
        <w:t>ing</w:t>
      </w:r>
      <w:r w:rsidR="008337DF" w:rsidRPr="000F41DC">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 xml:space="preserve">and investigating </w:t>
      </w:r>
      <w:r w:rsidR="008337DF" w:rsidRPr="000F41DC">
        <w:rPr>
          <w:rFonts w:asciiTheme="minorHAnsi" w:eastAsia="Times New Roman" w:hAnsiTheme="minorHAnsi"/>
          <w:color w:val="282625"/>
          <w:shd w:val="clear" w:color="auto" w:fill="FFFFFF"/>
        </w:rPr>
        <w:t xml:space="preserve">the effects of climate change to </w:t>
      </w:r>
      <w:r>
        <w:rPr>
          <w:rFonts w:asciiTheme="minorHAnsi" w:eastAsia="Times New Roman" w:hAnsiTheme="minorHAnsi"/>
          <w:color w:val="282625"/>
          <w:shd w:val="clear" w:color="auto" w:fill="FFFFFF"/>
        </w:rPr>
        <w:t xml:space="preserve">environmental </w:t>
      </w:r>
      <w:r w:rsidR="008337DF" w:rsidRPr="000F41DC">
        <w:rPr>
          <w:rFonts w:asciiTheme="minorHAnsi" w:eastAsia="Times New Roman" w:hAnsiTheme="minorHAnsi"/>
          <w:color w:val="282625"/>
          <w:shd w:val="clear" w:color="auto" w:fill="FFFFFF"/>
        </w:rPr>
        <w:t>microbiome</w:t>
      </w:r>
      <w:r>
        <w:rPr>
          <w:rFonts w:asciiTheme="minorHAnsi" w:eastAsia="Times New Roman" w:hAnsiTheme="minorHAnsi"/>
          <w:color w:val="282625"/>
          <w:shd w:val="clear" w:color="auto" w:fill="FFFFFF"/>
        </w:rPr>
        <w:t>s</w:t>
      </w:r>
      <w:r w:rsidR="008337DF" w:rsidRPr="000F41DC">
        <w:rPr>
          <w:rFonts w:asciiTheme="minorHAnsi" w:eastAsia="Times New Roman" w:hAnsiTheme="minorHAnsi"/>
          <w:color w:val="282625"/>
          <w:shd w:val="clear" w:color="auto" w:fill="FFFFFF"/>
        </w:rPr>
        <w:t xml:space="preserve">. </w:t>
      </w:r>
    </w:p>
    <w:p w14:paraId="43FEA933" w14:textId="77777777" w:rsidR="00B94FAA" w:rsidRDefault="00B94FAA" w:rsidP="00662E45">
      <w:pPr>
        <w:pStyle w:val="NormalWeb"/>
        <w:shd w:val="clear" w:color="auto" w:fill="FFFFFF"/>
        <w:spacing w:before="0" w:beforeAutospacing="0" w:after="0" w:afterAutospacing="0"/>
        <w:rPr>
          <w:rFonts w:asciiTheme="minorHAnsi" w:hAnsiTheme="minorHAnsi"/>
          <w:color w:val="282625"/>
        </w:rPr>
      </w:pPr>
    </w:p>
    <w:p w14:paraId="241753F1" w14:textId="77777777" w:rsidR="008337DF" w:rsidRPr="00331B51" w:rsidRDefault="008337DF" w:rsidP="00662E45">
      <w:pPr>
        <w:pStyle w:val="NormalWeb"/>
        <w:shd w:val="clear" w:color="auto" w:fill="FFFFFF"/>
        <w:spacing w:before="0" w:beforeAutospacing="0" w:after="0" w:afterAutospacing="0"/>
        <w:rPr>
          <w:rFonts w:asciiTheme="minorHAnsi" w:hAnsiTheme="minorHAnsi"/>
          <w:color w:val="282625"/>
        </w:rPr>
      </w:pPr>
    </w:p>
    <w:p w14:paraId="7FA65E68" w14:textId="633F72B4" w:rsidR="000051E8" w:rsidRPr="00331B51" w:rsidRDefault="000051E8">
      <w:pPr>
        <w:rPr>
          <w:rFonts w:asciiTheme="minorHAnsi" w:hAnsiTheme="minorHAnsi" w:cstheme="minorBidi"/>
          <w:b/>
        </w:rPr>
      </w:pPr>
      <w:r w:rsidRPr="00331B51">
        <w:rPr>
          <w:rFonts w:asciiTheme="minorHAnsi" w:hAnsiTheme="minorHAnsi"/>
          <w:b/>
        </w:rPr>
        <w:br w:type="page"/>
      </w:r>
    </w:p>
    <w:p w14:paraId="15A72700" w14:textId="4FD37E70" w:rsidR="000051E8" w:rsidRPr="00331B51" w:rsidRDefault="000051E8" w:rsidP="000051E8">
      <w:pPr>
        <w:rPr>
          <w:rFonts w:asciiTheme="minorHAnsi" w:hAnsiTheme="minorHAnsi"/>
          <w:b/>
        </w:rPr>
      </w:pPr>
      <w:r w:rsidRPr="00331B51">
        <w:rPr>
          <w:rFonts w:asciiTheme="minorHAnsi" w:hAnsiTheme="minorHAnsi"/>
          <w:b/>
        </w:rPr>
        <w:lastRenderedPageBreak/>
        <w:t>METHODS</w:t>
      </w:r>
    </w:p>
    <w:p w14:paraId="488FE897" w14:textId="77777777" w:rsidR="000051E8" w:rsidRPr="00331B51" w:rsidRDefault="000051E8" w:rsidP="000051E8">
      <w:pPr>
        <w:rPr>
          <w:rFonts w:asciiTheme="minorHAnsi" w:hAnsiTheme="minorHAnsi"/>
        </w:rPr>
      </w:pPr>
    </w:p>
    <w:p w14:paraId="53DACE88" w14:textId="77777777" w:rsidR="000051E8" w:rsidRPr="00331B51" w:rsidRDefault="000051E8" w:rsidP="000051E8">
      <w:pPr>
        <w:rPr>
          <w:rFonts w:asciiTheme="minorHAnsi" w:hAnsiTheme="minorHAnsi"/>
          <w:b/>
        </w:rPr>
      </w:pPr>
      <w:commentRangeStart w:id="183"/>
      <w:r w:rsidRPr="00331B51">
        <w:rPr>
          <w:rFonts w:asciiTheme="minorHAnsi" w:hAnsiTheme="minorHAnsi"/>
          <w:b/>
        </w:rPr>
        <w:t>Sample collection</w:t>
      </w:r>
      <w:commentRangeEnd w:id="183"/>
      <w:r w:rsidR="00E53B67">
        <w:rPr>
          <w:rStyle w:val="CommentReference"/>
        </w:rPr>
        <w:commentReference w:id="183"/>
      </w:r>
    </w:p>
    <w:p w14:paraId="0C3223E8" w14:textId="10AACFBE" w:rsidR="000051E8" w:rsidRPr="00331B51" w:rsidRDefault="000051E8" w:rsidP="000051E8">
      <w:pPr>
        <w:rPr>
          <w:rFonts w:asciiTheme="minorHAnsi" w:hAnsiTheme="minorHAnsi"/>
        </w:rPr>
      </w:pPr>
      <w:r w:rsidRPr="00331B51">
        <w:rPr>
          <w:rFonts w:asciiTheme="minorHAnsi" w:hAnsiTheme="minorHAnsi"/>
        </w:rPr>
        <w:t xml:space="preserve">In this study, halites from two sites were harvested in </w:t>
      </w:r>
      <w:ins w:id="184" w:author="Jocelyne DiRuggiero" w:date="2018-07-10T16:43:00Z">
        <w:r w:rsidR="00B666F2">
          <w:rPr>
            <w:rFonts w:asciiTheme="minorHAnsi" w:hAnsiTheme="minorHAnsi"/>
          </w:rPr>
          <w:t xml:space="preserve">Salar Grande in </w:t>
        </w:r>
      </w:ins>
      <w:r w:rsidRPr="00331B51">
        <w:rPr>
          <w:rFonts w:asciiTheme="minorHAnsi" w:hAnsiTheme="minorHAnsi"/>
        </w:rPr>
        <w:t xml:space="preserve">the Atacama Desert – the main site, located at </w:t>
      </w:r>
      <w:commentRangeStart w:id="185"/>
      <w:r w:rsidRPr="00331B51">
        <w:rPr>
          <w:rFonts w:asciiTheme="minorHAnsi" w:hAnsiTheme="minorHAnsi"/>
        </w:rPr>
        <w:t xml:space="preserve">the </w:t>
      </w:r>
      <w:commentRangeStart w:id="186"/>
      <w:r w:rsidRPr="00331B51">
        <w:rPr>
          <w:rFonts w:asciiTheme="minorHAnsi" w:hAnsiTheme="minorHAnsi"/>
        </w:rPr>
        <w:t xml:space="preserve">top of a hill </w:t>
      </w:r>
      <w:commentRangeEnd w:id="186"/>
      <w:r w:rsidR="0065751F">
        <w:rPr>
          <w:rStyle w:val="CommentReference"/>
        </w:rPr>
        <w:commentReference w:id="186"/>
      </w:r>
      <w:r w:rsidRPr="00331B51">
        <w:rPr>
          <w:rFonts w:asciiTheme="minorHAnsi" w:hAnsiTheme="minorHAnsi"/>
        </w:rPr>
        <w:t>at 123’4W, 321’0S, and the supplementary site, located at the bottom of that hill at 456’67W, 543’6S</w:t>
      </w:r>
      <w:commentRangeEnd w:id="185"/>
      <w:r w:rsidR="00B666F2">
        <w:rPr>
          <w:rStyle w:val="CommentReference"/>
        </w:rPr>
        <w:commentReference w:id="185"/>
      </w:r>
      <w:r w:rsidRPr="00331B51">
        <w:rPr>
          <w:rFonts w:asciiTheme="minorHAnsi" w:hAnsiTheme="minorHAnsi"/>
        </w:rPr>
        <w:t xml:space="preserve">. At each site, an area approximately 50m by 50m was randomly sampled. </w:t>
      </w:r>
      <w:del w:id="187" w:author="Jocelyne DiRuggiero" w:date="2018-07-10T16:45:00Z">
        <w:r w:rsidRPr="00331B51" w:rsidDel="00B666F2">
          <w:rPr>
            <w:rFonts w:asciiTheme="minorHAnsi" w:hAnsiTheme="minorHAnsi"/>
          </w:rPr>
          <w:delText xml:space="preserve">With a </w:delText>
        </w:r>
      </w:del>
      <w:del w:id="188" w:author="Jocelyne DiRuggiero" w:date="2018-07-10T16:44:00Z">
        <w:r w:rsidRPr="00331B51" w:rsidDel="00B666F2">
          <w:rPr>
            <w:rFonts w:asciiTheme="minorHAnsi" w:hAnsiTheme="minorHAnsi"/>
          </w:rPr>
          <w:delText xml:space="preserve">sterilized </w:delText>
        </w:r>
      </w:del>
      <w:del w:id="189" w:author="Jocelyne DiRuggiero" w:date="2018-07-10T16:45:00Z">
        <w:r w:rsidRPr="00331B51" w:rsidDel="00B666F2">
          <w:rPr>
            <w:rFonts w:asciiTheme="minorHAnsi" w:hAnsiTheme="minorHAnsi"/>
          </w:rPr>
          <w:delText>hammer, h</w:delText>
        </w:r>
      </w:del>
      <w:ins w:id="190" w:author="Jocelyne DiRuggiero" w:date="2018-07-10T16:45:00Z">
        <w:r w:rsidR="00B666F2">
          <w:rPr>
            <w:rFonts w:asciiTheme="minorHAnsi" w:hAnsiTheme="minorHAnsi"/>
          </w:rPr>
          <w:t>H</w:t>
        </w:r>
      </w:ins>
      <w:r w:rsidRPr="00331B51">
        <w:rPr>
          <w:rFonts w:asciiTheme="minorHAnsi" w:hAnsiTheme="minorHAnsi"/>
        </w:rPr>
        <w:t xml:space="preserve">alite nodules were randomly broken </w:t>
      </w:r>
      <w:ins w:id="191" w:author="Jocelyne DiRuggiero" w:date="2018-07-10T16:49:00Z">
        <w:r w:rsidR="00B666F2">
          <w:rPr>
            <w:rFonts w:asciiTheme="minorHAnsi" w:hAnsiTheme="minorHAnsi"/>
          </w:rPr>
          <w:t xml:space="preserve">with a geological hammer </w:t>
        </w:r>
      </w:ins>
      <w:r w:rsidRPr="00331B51">
        <w:rPr>
          <w:rFonts w:asciiTheme="minorHAnsi" w:hAnsiTheme="minorHAnsi"/>
        </w:rPr>
        <w:t xml:space="preserve">into smaller pieces (&lt;20cm), and pieces of halite with visible green coloration (indicative of colonization), were stored in sterile </w:t>
      </w:r>
      <w:ins w:id="192" w:author="Jocelyne DiRuggiero" w:date="2018-07-10T16:49:00Z">
        <w:r w:rsidR="00B666F2">
          <w:rPr>
            <w:rFonts w:asciiTheme="minorHAnsi" w:hAnsiTheme="minorHAnsi"/>
          </w:rPr>
          <w:t>Whi</w:t>
        </w:r>
      </w:ins>
      <w:ins w:id="193" w:author="Jocelyne DiRuggiero" w:date="2018-07-10T16:50:00Z">
        <w:r w:rsidR="00B666F2">
          <w:rPr>
            <w:rFonts w:asciiTheme="minorHAnsi" w:hAnsiTheme="minorHAnsi"/>
          </w:rPr>
          <w:t>r</w:t>
        </w:r>
      </w:ins>
      <w:ins w:id="194" w:author="Jocelyne DiRuggiero" w:date="2018-07-10T16:49:00Z">
        <w:r w:rsidR="00B666F2">
          <w:rPr>
            <w:rFonts w:asciiTheme="minorHAnsi" w:hAnsiTheme="minorHAnsi"/>
          </w:rPr>
          <w:t xml:space="preserve">l-Pack </w:t>
        </w:r>
      </w:ins>
      <w:r w:rsidRPr="00331B51">
        <w:rPr>
          <w:rFonts w:asciiTheme="minorHAnsi" w:hAnsiTheme="minorHAnsi"/>
        </w:rPr>
        <w:t xml:space="preserve">bags. </w:t>
      </w:r>
      <w:commentRangeStart w:id="195"/>
      <w:r w:rsidRPr="00331B51">
        <w:rPr>
          <w:rFonts w:asciiTheme="minorHAnsi" w:hAnsiTheme="minorHAnsi"/>
        </w:rPr>
        <w:t xml:space="preserve">Due to low available colonization zones, samples were pooled such that each collected biological replicate contained pieces from 3 halite nodules. The halite samples were stored in dark, dry conditions until </w:t>
      </w:r>
      <w:del w:id="196" w:author="Jocelyne DiRuggiero" w:date="2018-07-10T16:45:00Z">
        <w:r w:rsidRPr="00331B51" w:rsidDel="00B666F2">
          <w:rPr>
            <w:rFonts w:asciiTheme="minorHAnsi" w:hAnsiTheme="minorHAnsi"/>
          </w:rPr>
          <w:delText xml:space="preserve">cell </w:delText>
        </w:r>
      </w:del>
      <w:ins w:id="197" w:author="Jocelyne DiRuggiero" w:date="2018-07-10T16:45:00Z">
        <w:r w:rsidR="00B666F2">
          <w:rPr>
            <w:rFonts w:asciiTheme="minorHAnsi" w:hAnsiTheme="minorHAnsi"/>
          </w:rPr>
          <w:t>DNA</w:t>
        </w:r>
        <w:r w:rsidR="00B666F2" w:rsidRPr="00331B51">
          <w:rPr>
            <w:rFonts w:asciiTheme="minorHAnsi" w:hAnsiTheme="minorHAnsi"/>
          </w:rPr>
          <w:t xml:space="preserve"> </w:t>
        </w:r>
      </w:ins>
      <w:r w:rsidRPr="00331B51">
        <w:rPr>
          <w:rFonts w:asciiTheme="minorHAnsi" w:hAnsiTheme="minorHAnsi"/>
        </w:rPr>
        <w:t>extraction in the lab.</w:t>
      </w:r>
      <w:commentRangeEnd w:id="195"/>
      <w:r w:rsidR="00B666F2">
        <w:rPr>
          <w:rStyle w:val="CommentReference"/>
        </w:rPr>
        <w:commentReference w:id="195"/>
      </w:r>
    </w:p>
    <w:p w14:paraId="7A982F5A" w14:textId="77777777" w:rsidR="000051E8" w:rsidRPr="00331B51" w:rsidRDefault="000051E8" w:rsidP="000051E8">
      <w:pPr>
        <w:rPr>
          <w:rFonts w:asciiTheme="minorHAnsi" w:hAnsiTheme="minorHAnsi"/>
        </w:rPr>
      </w:pPr>
    </w:p>
    <w:p w14:paraId="3B5D991D" w14:textId="77777777" w:rsidR="000051E8" w:rsidRPr="00331B51" w:rsidRDefault="000051E8" w:rsidP="000051E8">
      <w:pPr>
        <w:rPr>
          <w:rFonts w:asciiTheme="minorHAnsi" w:hAnsiTheme="minorHAnsi"/>
          <w:b/>
        </w:rPr>
      </w:pPr>
      <w:commentRangeStart w:id="198"/>
      <w:r w:rsidRPr="00331B51">
        <w:rPr>
          <w:rFonts w:asciiTheme="minorHAnsi" w:hAnsiTheme="minorHAnsi"/>
          <w:b/>
        </w:rPr>
        <w:t>Cell extraction</w:t>
      </w:r>
    </w:p>
    <w:p w14:paraId="10C7CC79" w14:textId="7151AF9C" w:rsidR="000051E8" w:rsidRPr="00331B51" w:rsidRDefault="000051E8" w:rsidP="000051E8">
      <w:pPr>
        <w:rPr>
          <w:rFonts w:asciiTheme="minorHAnsi" w:eastAsia="Times New Roman" w:hAnsiTheme="minorHAnsi"/>
        </w:rPr>
      </w:pPr>
      <w:r w:rsidRPr="00331B51">
        <w:rPr>
          <w:rFonts w:asciiTheme="minorHAnsi" w:hAnsiTheme="minorHAnsi"/>
        </w:rPr>
        <w:t xml:space="preserve">Using a dull sterilized knife, the halite pieces with visible green colonization were manually scraped to extract a green powder. Because the halites are comprised of primarily </w:t>
      </w:r>
      <w:proofErr w:type="spellStart"/>
      <w:r w:rsidRPr="00331B51">
        <w:rPr>
          <w:rFonts w:asciiTheme="minorHAnsi" w:hAnsiTheme="minorHAnsi"/>
        </w:rPr>
        <w:t>NaCl</w:t>
      </w:r>
      <w:proofErr w:type="spellEnd"/>
      <w:r w:rsidRPr="00331B51">
        <w:rPr>
          <w:rFonts w:asciiTheme="minorHAnsi" w:hAnsiTheme="minorHAnsi"/>
        </w:rPr>
        <w:t xml:space="preserve"> salt, the powder could be dissolved in water to release the cells. In a 50ml falcon tube, 2g of halite powder was mixed with 2ml of 20% </w:t>
      </w:r>
      <w:proofErr w:type="spellStart"/>
      <w:r w:rsidRPr="00331B51">
        <w:rPr>
          <w:rFonts w:asciiTheme="minorHAnsi" w:hAnsiTheme="minorHAnsi"/>
        </w:rPr>
        <w:t>NaCl</w:t>
      </w:r>
      <w:proofErr w:type="spellEnd"/>
      <w:r w:rsidRPr="00331B51">
        <w:rPr>
          <w:rFonts w:asciiTheme="minorHAnsi" w:hAnsiTheme="minorHAnsi"/>
        </w:rPr>
        <w:t xml:space="preserve">. After a 5-minute </w:t>
      </w:r>
      <w:proofErr w:type="gramStart"/>
      <w:r w:rsidRPr="00331B51">
        <w:rPr>
          <w:rFonts w:asciiTheme="minorHAnsi" w:hAnsiTheme="minorHAnsi"/>
        </w:rPr>
        <w:t>acclimation  period</w:t>
      </w:r>
      <w:proofErr w:type="gramEnd"/>
      <w:r w:rsidRPr="00331B51">
        <w:rPr>
          <w:rFonts w:asciiTheme="minorHAnsi" w:hAnsiTheme="minorHAnsi"/>
        </w:rPr>
        <w:t xml:space="preserve">, 6ml of ultrapure water was added with a syringe, adding the water drop wise over the course of 2 minutes while vigorously mixing the halite mixture to prevent cell lysis due to osmotic shock. The mixture was left for two minutes to allow larger </w:t>
      </w:r>
      <w:proofErr w:type="spellStart"/>
      <w:r w:rsidRPr="00331B51">
        <w:rPr>
          <w:rFonts w:asciiTheme="minorHAnsi" w:hAnsiTheme="minorHAnsi"/>
        </w:rPr>
        <w:t>debree</w:t>
      </w:r>
      <w:proofErr w:type="spellEnd"/>
      <w:r w:rsidRPr="00331B51">
        <w:rPr>
          <w:rFonts w:asciiTheme="minorHAnsi" w:hAnsiTheme="minorHAnsi"/>
        </w:rPr>
        <w:t xml:space="preserve"> to settle, and then the supernatant was transferred to a new 50ml tube. The cells in the suspension were then spun down in a centrifuge at 8000g for 10 minutes. The cell pellet was suspended again by using 500ul of the supernatant, and transferred to a 1.5ml </w:t>
      </w:r>
      <w:r w:rsidR="00DE6A61">
        <w:rPr>
          <w:rFonts w:asciiTheme="minorHAnsi" w:hAnsiTheme="minorHAnsi"/>
        </w:rPr>
        <w:t>tube, where the cells were spun</w:t>
      </w:r>
      <w:r w:rsidRPr="00331B51">
        <w:rPr>
          <w:rFonts w:asciiTheme="minorHAnsi" w:hAnsiTheme="minorHAnsi"/>
        </w:rPr>
        <w:t xml:space="preserve"> down one more time at 13000g for 10 minutes. The supernatant was discarded and the resulting pellet was stored at -20</w:t>
      </w:r>
      <w:r w:rsidRPr="00331B51">
        <w:rPr>
          <w:rFonts w:asciiTheme="minorHAnsi" w:eastAsia="Times New Roman" w:hAnsiTheme="minorHAnsi"/>
          <w:color w:val="222222"/>
          <w:shd w:val="clear" w:color="auto" w:fill="FFFFFF"/>
        </w:rPr>
        <w:t>°C</w:t>
      </w:r>
      <w:r w:rsidRPr="00331B51">
        <w:rPr>
          <w:rFonts w:asciiTheme="minorHAnsi" w:hAnsiTheme="minorHAnsi"/>
        </w:rPr>
        <w:t>.</w:t>
      </w:r>
    </w:p>
    <w:commentRangeEnd w:id="198"/>
    <w:p w14:paraId="5BFBF6C0" w14:textId="77777777" w:rsidR="000051E8" w:rsidRPr="00331B51" w:rsidRDefault="00B666F2" w:rsidP="000051E8">
      <w:pPr>
        <w:rPr>
          <w:rFonts w:asciiTheme="minorHAnsi" w:hAnsiTheme="minorHAnsi"/>
        </w:rPr>
      </w:pPr>
      <w:r>
        <w:rPr>
          <w:rStyle w:val="CommentReference"/>
        </w:rPr>
        <w:commentReference w:id="198"/>
      </w:r>
    </w:p>
    <w:p w14:paraId="6C3617D0" w14:textId="77777777" w:rsidR="000051E8" w:rsidRPr="00331B51" w:rsidRDefault="000051E8" w:rsidP="000051E8">
      <w:pPr>
        <w:rPr>
          <w:rFonts w:asciiTheme="minorHAnsi" w:hAnsiTheme="minorHAnsi"/>
          <w:b/>
        </w:rPr>
      </w:pPr>
      <w:r w:rsidRPr="00331B51">
        <w:rPr>
          <w:rFonts w:asciiTheme="minorHAnsi" w:hAnsiTheme="minorHAnsi"/>
          <w:b/>
        </w:rPr>
        <w:t>DNA extraction</w:t>
      </w:r>
    </w:p>
    <w:p w14:paraId="723C6E43" w14:textId="77777777" w:rsidR="000051E8" w:rsidRPr="00331B51" w:rsidRDefault="000051E8" w:rsidP="000051E8">
      <w:pPr>
        <w:rPr>
          <w:rFonts w:asciiTheme="minorHAnsi" w:hAnsiTheme="minorHAnsi"/>
        </w:rPr>
      </w:pPr>
      <w:commentRangeStart w:id="199"/>
      <w:r w:rsidRPr="00331B51">
        <w:rPr>
          <w:rFonts w:asciiTheme="minorHAnsi" w:hAnsiTheme="minorHAnsi"/>
        </w:rPr>
        <w:t xml:space="preserve">The DNA was extracted from the cells by using the </w:t>
      </w:r>
      <w:proofErr w:type="spellStart"/>
      <w:r w:rsidRPr="00331B51">
        <w:rPr>
          <w:rFonts w:asciiTheme="minorHAnsi" w:hAnsiTheme="minorHAnsi"/>
        </w:rPr>
        <w:t>DNAeasy</w:t>
      </w:r>
      <w:proofErr w:type="spellEnd"/>
      <w:r w:rsidRPr="00331B51">
        <w:rPr>
          <w:rFonts w:asciiTheme="minorHAnsi" w:hAnsiTheme="minorHAnsi"/>
        </w:rPr>
        <w:t xml:space="preserve"> </w:t>
      </w:r>
      <w:proofErr w:type="spellStart"/>
      <w:r w:rsidRPr="00331B51">
        <w:rPr>
          <w:rFonts w:asciiTheme="minorHAnsi" w:hAnsiTheme="minorHAnsi"/>
        </w:rPr>
        <w:t>Powersoil</w:t>
      </w:r>
      <w:proofErr w:type="spellEnd"/>
      <w:r w:rsidRPr="00331B51">
        <w:rPr>
          <w:rFonts w:asciiTheme="minorHAnsi" w:hAnsiTheme="minorHAnsi"/>
        </w:rPr>
        <w:t xml:space="preserve"> DNA extraction kit from QIAGEN. 300ul of the liquid in the bead tubes was used to re-suspend the cell pellet and transfer to the bead tube. After addition of 60ul of the C1 buffer, the rest of the </w:t>
      </w:r>
      <w:proofErr w:type="spellStart"/>
      <w:r w:rsidRPr="00331B51">
        <w:rPr>
          <w:rFonts w:asciiTheme="minorHAnsi" w:hAnsiTheme="minorHAnsi"/>
        </w:rPr>
        <w:t>DNAeasy</w:t>
      </w:r>
      <w:proofErr w:type="spellEnd"/>
      <w:r w:rsidRPr="00331B51">
        <w:rPr>
          <w:rFonts w:asciiTheme="minorHAnsi" w:hAnsiTheme="minorHAnsi"/>
        </w:rPr>
        <w:t xml:space="preserve"> protocol was followed without alterations. The final DNA was eluted in 50ul of C6 elution buffer, and quantified by using the Qubit dsDNA HS Assay Kit from Invitrogen.</w:t>
      </w:r>
      <w:commentRangeEnd w:id="199"/>
      <w:r w:rsidR="00B666F2">
        <w:rPr>
          <w:rStyle w:val="CommentReference"/>
        </w:rPr>
        <w:commentReference w:id="199"/>
      </w:r>
    </w:p>
    <w:p w14:paraId="135EE92B" w14:textId="77777777" w:rsidR="000051E8" w:rsidRPr="00331B51" w:rsidRDefault="000051E8" w:rsidP="000051E8">
      <w:pPr>
        <w:rPr>
          <w:rFonts w:asciiTheme="minorHAnsi" w:hAnsiTheme="minorHAnsi"/>
        </w:rPr>
      </w:pPr>
    </w:p>
    <w:p w14:paraId="3B23CE98" w14:textId="77777777" w:rsidR="000051E8" w:rsidRPr="00331B51" w:rsidRDefault="000051E8" w:rsidP="000051E8">
      <w:pPr>
        <w:rPr>
          <w:rFonts w:asciiTheme="minorHAnsi" w:hAnsiTheme="minorHAnsi"/>
          <w:b/>
        </w:rPr>
      </w:pPr>
      <w:r w:rsidRPr="00331B51">
        <w:rPr>
          <w:rFonts w:asciiTheme="minorHAnsi" w:hAnsiTheme="minorHAnsi"/>
          <w:b/>
        </w:rPr>
        <w:t>Ribosomal amplicon library preparation</w:t>
      </w:r>
    </w:p>
    <w:p w14:paraId="67B96AFE" w14:textId="1183AA16" w:rsidR="000051E8" w:rsidRPr="00331B51" w:rsidRDefault="000051E8" w:rsidP="000051E8">
      <w:pPr>
        <w:rPr>
          <w:rFonts w:asciiTheme="minorHAnsi" w:eastAsia="Times New Roman" w:hAnsiTheme="minorHAnsi"/>
          <w:color w:val="222222"/>
          <w:shd w:val="clear" w:color="auto" w:fill="FFFFFF"/>
        </w:rPr>
      </w:pPr>
      <w:del w:id="200" w:author="Jocelyne DiRuggiero" w:date="2018-07-10T16:51:00Z">
        <w:r w:rsidRPr="00331B51" w:rsidDel="001520BA">
          <w:rPr>
            <w:rFonts w:asciiTheme="minorHAnsi" w:hAnsiTheme="minorHAnsi"/>
          </w:rPr>
          <w:delText>First, t</w:delText>
        </w:r>
      </w:del>
      <w:ins w:id="201" w:author="Jocelyne DiRuggiero" w:date="2018-07-10T16:51:00Z">
        <w:r w:rsidR="001520BA">
          <w:rPr>
            <w:rFonts w:asciiTheme="minorHAnsi" w:hAnsiTheme="minorHAnsi"/>
          </w:rPr>
          <w:t>T</w:t>
        </w:r>
      </w:ins>
      <w:r w:rsidRPr="00331B51">
        <w:rPr>
          <w:rFonts w:asciiTheme="minorHAnsi" w:hAnsiTheme="minorHAnsi"/>
        </w:rPr>
        <w:t xml:space="preserve">he V4 region of the community 16S ribosomal DNA was amplified with </w:t>
      </w:r>
      <w:commentRangeStart w:id="202"/>
      <w:r w:rsidRPr="00331B51">
        <w:rPr>
          <w:rFonts w:asciiTheme="minorHAnsi" w:hAnsiTheme="minorHAnsi"/>
        </w:rPr>
        <w:t xml:space="preserve">515F and 926R primers </w:t>
      </w:r>
      <w:commentRangeEnd w:id="202"/>
      <w:r w:rsidR="001520BA">
        <w:rPr>
          <w:rStyle w:val="CommentReference"/>
        </w:rPr>
        <w:commentReference w:id="202"/>
      </w:r>
      <w:r w:rsidRPr="00331B51">
        <w:rPr>
          <w:rFonts w:asciiTheme="minorHAnsi" w:hAnsiTheme="minorHAnsi"/>
        </w:rPr>
        <w:t xml:space="preserve">using the </w:t>
      </w:r>
      <w:proofErr w:type="spellStart"/>
      <w:r w:rsidRPr="00331B51">
        <w:rPr>
          <w:rFonts w:asciiTheme="minorHAnsi" w:hAnsiTheme="minorHAnsi"/>
        </w:rPr>
        <w:t>Phusion</w:t>
      </w:r>
      <w:proofErr w:type="spellEnd"/>
      <w:r w:rsidRPr="00331B51">
        <w:rPr>
          <w:rFonts w:asciiTheme="minorHAnsi" w:hAnsiTheme="minorHAnsi"/>
        </w:rPr>
        <w:t xml:space="preserve"> High-Fidelity PCR kit </w:t>
      </w:r>
      <w:del w:id="203" w:author="Jocelyne DiRuggiero" w:date="2018-07-10T16:51:00Z">
        <w:r w:rsidRPr="00331B51" w:rsidDel="001520BA">
          <w:rPr>
            <w:rFonts w:asciiTheme="minorHAnsi" w:hAnsiTheme="minorHAnsi"/>
          </w:rPr>
          <w:delText xml:space="preserve">from </w:delText>
        </w:r>
      </w:del>
      <w:ins w:id="204" w:author="Jocelyne DiRuggiero" w:date="2018-07-10T16:51:00Z">
        <w:r w:rsidR="001520BA">
          <w:rPr>
            <w:rFonts w:asciiTheme="minorHAnsi" w:hAnsiTheme="minorHAnsi"/>
          </w:rPr>
          <w:t>(</w:t>
        </w:r>
      </w:ins>
      <w:r w:rsidRPr="00331B51">
        <w:rPr>
          <w:rFonts w:asciiTheme="minorHAnsi" w:hAnsiTheme="minorHAnsi"/>
        </w:rPr>
        <w:t xml:space="preserve">New England </w:t>
      </w:r>
      <w:proofErr w:type="spellStart"/>
      <w:r w:rsidRPr="00331B51">
        <w:rPr>
          <w:rFonts w:asciiTheme="minorHAnsi" w:hAnsiTheme="minorHAnsi"/>
        </w:rPr>
        <w:t>BioLabs</w:t>
      </w:r>
      <w:proofErr w:type="spellEnd"/>
      <w:ins w:id="205" w:author="Jocelyne DiRuggiero" w:date="2018-07-10T16:51:00Z">
        <w:r w:rsidR="001520BA">
          <w:rPr>
            <w:rFonts w:asciiTheme="minorHAnsi" w:hAnsiTheme="minorHAnsi"/>
          </w:rPr>
          <w:t>)</w:t>
        </w:r>
      </w:ins>
      <w:r w:rsidRPr="00331B51">
        <w:rPr>
          <w:rFonts w:asciiTheme="minorHAnsi" w:hAnsiTheme="minorHAnsi"/>
        </w:rPr>
        <w:t xml:space="preserve">. </w:t>
      </w:r>
      <w:commentRangeStart w:id="206"/>
      <w:r w:rsidRPr="00331B51">
        <w:rPr>
          <w:rFonts w:asciiTheme="minorHAnsi" w:hAnsiTheme="minorHAnsi"/>
        </w:rPr>
        <w:t xml:space="preserve">The PCR mixture was put together according to the kit specifications with a total reaction volume of 50ul, and using the recommended DMSO component. 40ng of environmental DNA was used as the template. The PCR was performed with the following cycle: </w:t>
      </w:r>
      <w:r w:rsidRPr="00331B51">
        <w:rPr>
          <w:rFonts w:asciiTheme="minorHAnsi" w:eastAsia="Times New Roman" w:hAnsiTheme="minorHAnsi"/>
        </w:rPr>
        <w:t xml:space="preserve">30 seconds at 98°C, followed by 20 cycles of 10 seconds at 98°C, 15 seconds at 55°C and 15 seconds at 72°C, and with a final step of 5 min at 72°C. </w:t>
      </w:r>
      <w:r w:rsidRPr="00331B51">
        <w:rPr>
          <w:rFonts w:asciiTheme="minorHAnsi" w:hAnsiTheme="minorHAnsi"/>
        </w:rPr>
        <w:t xml:space="preserve">10ul of the reaction was run out on a 2% agarose gel using the 1kb Plus DNA Ladder kit from New England </w:t>
      </w:r>
      <w:proofErr w:type="spellStart"/>
      <w:r w:rsidRPr="00331B51">
        <w:rPr>
          <w:rFonts w:asciiTheme="minorHAnsi" w:hAnsiTheme="minorHAnsi"/>
        </w:rPr>
        <w:t>BioLabs</w:t>
      </w:r>
      <w:proofErr w:type="spellEnd"/>
      <w:r w:rsidRPr="00331B51">
        <w:rPr>
          <w:rFonts w:asciiTheme="minorHAnsi" w:hAnsiTheme="minorHAnsi"/>
        </w:rPr>
        <w:t xml:space="preserve"> to verify that the reaction worked. If viable ~411bp amplicons were produced, the product was then cleaned up with DNA-binding Sera-Mag </w:t>
      </w:r>
      <w:proofErr w:type="spellStart"/>
      <w:r w:rsidRPr="00331B51">
        <w:rPr>
          <w:rFonts w:asciiTheme="minorHAnsi" w:hAnsiTheme="minorHAnsi"/>
        </w:rPr>
        <w:t>SpeedBeads</w:t>
      </w:r>
      <w:proofErr w:type="spellEnd"/>
      <w:r w:rsidRPr="00331B51">
        <w:rPr>
          <w:rFonts w:asciiTheme="minorHAnsi" w:hAnsiTheme="minorHAnsi"/>
        </w:rPr>
        <w:t xml:space="preserve"> from GE </w:t>
      </w:r>
      <w:proofErr w:type="spellStart"/>
      <w:r w:rsidRPr="00331B51">
        <w:rPr>
          <w:rFonts w:asciiTheme="minorHAnsi" w:hAnsiTheme="minorHAnsi"/>
        </w:rPr>
        <w:t>Healthcase</w:t>
      </w:r>
      <w:proofErr w:type="spellEnd"/>
      <w:r w:rsidRPr="00331B51">
        <w:rPr>
          <w:rFonts w:asciiTheme="minorHAnsi" w:hAnsiTheme="minorHAnsi"/>
        </w:rPr>
        <w:t xml:space="preserve"> Life Sciences. 40ul of Sera-Mag beads were added to the remaining 40ul of PCR </w:t>
      </w:r>
      <w:r w:rsidRPr="00331B51">
        <w:rPr>
          <w:rFonts w:asciiTheme="minorHAnsi" w:hAnsiTheme="minorHAnsi"/>
        </w:rPr>
        <w:lastRenderedPageBreak/>
        <w:t xml:space="preserve">product and incubated 5 minutes at room temperature. The tubes were then placed on a magnetic rack for 3 minutes and then the beads were washed gently 2 times with 200ul of 80% ethanol. After drying the beads for 5 minutes, the DNA was eluted in 20ul of </w:t>
      </w:r>
      <w:proofErr w:type="spellStart"/>
      <w:r w:rsidRPr="00331B51">
        <w:rPr>
          <w:rFonts w:asciiTheme="minorHAnsi" w:hAnsiTheme="minorHAnsi"/>
        </w:rPr>
        <w:t>UltraPure</w:t>
      </w:r>
      <w:proofErr w:type="spellEnd"/>
      <w:r w:rsidRPr="00331B51">
        <w:rPr>
          <w:rFonts w:asciiTheme="minorHAnsi" w:hAnsiTheme="minorHAnsi"/>
        </w:rPr>
        <w:t xml:space="preserve"> water for 3 minutes.</w:t>
      </w:r>
      <w:r w:rsidRPr="00331B51">
        <w:rPr>
          <w:rFonts w:asciiTheme="minorHAnsi" w:eastAsia="Times New Roman" w:hAnsiTheme="minorHAnsi"/>
          <w:color w:val="222222"/>
          <w:shd w:val="clear" w:color="auto" w:fill="FFFFFF"/>
        </w:rPr>
        <w:t xml:space="preserve"> </w:t>
      </w:r>
      <w:proofErr w:type="spellStart"/>
      <w:r w:rsidRPr="00331B51">
        <w:rPr>
          <w:rFonts w:asciiTheme="minorHAnsi" w:hAnsiTheme="minorHAnsi"/>
        </w:rPr>
        <w:t>MiSeq</w:t>
      </w:r>
      <w:proofErr w:type="spellEnd"/>
      <w:r w:rsidRPr="00331B51">
        <w:rPr>
          <w:rFonts w:asciiTheme="minorHAnsi" w:hAnsiTheme="minorHAnsi"/>
        </w:rPr>
        <w:t xml:space="preserve"> sequencing adapters and unique barcodes were then added to the purified rDNA amplicons with a second PCR reaction. Finally, the samples were quantified again with the Qubit dsDNA HS Assay Kit from Invitrogen, pooled together to equal molarity, and sequenced on a </w:t>
      </w:r>
      <w:proofErr w:type="spellStart"/>
      <w:r w:rsidRPr="00331B51">
        <w:rPr>
          <w:rFonts w:asciiTheme="minorHAnsi" w:hAnsiTheme="minorHAnsi"/>
        </w:rPr>
        <w:t>MiSeq</w:t>
      </w:r>
      <w:proofErr w:type="spellEnd"/>
      <w:r w:rsidRPr="00331B51">
        <w:rPr>
          <w:rFonts w:asciiTheme="minorHAnsi" w:hAnsiTheme="minorHAnsi"/>
        </w:rPr>
        <w:t xml:space="preserve"> </w:t>
      </w:r>
      <w:ins w:id="207" w:author="Jocelyne DiRuggiero" w:date="2018-07-10T18:54:00Z">
        <w:r w:rsidR="00CE4DC5">
          <w:rPr>
            <w:rFonts w:asciiTheme="minorHAnsi" w:hAnsiTheme="minorHAnsi"/>
          </w:rPr>
          <w:t xml:space="preserve">Illumina platform </w:t>
        </w:r>
        <w:proofErr w:type="spellStart"/>
        <w:r w:rsidR="00CE4DC5">
          <w:rPr>
            <w:rFonts w:asciiTheme="minorHAnsi" w:hAnsiTheme="minorHAnsi"/>
          </w:rPr>
          <w:t>at   (see</w:t>
        </w:r>
        <w:proofErr w:type="spellEnd"/>
        <w:r w:rsidR="00CE4DC5">
          <w:rPr>
            <w:rFonts w:asciiTheme="minorHAnsi" w:hAnsiTheme="minorHAnsi"/>
          </w:rPr>
          <w:t xml:space="preserve"> Victoria paper) </w:t>
        </w:r>
      </w:ins>
      <w:r w:rsidRPr="00331B51">
        <w:rPr>
          <w:rFonts w:asciiTheme="minorHAnsi" w:hAnsiTheme="minorHAnsi"/>
        </w:rPr>
        <w:t>sequencer.</w:t>
      </w:r>
      <w:commentRangeEnd w:id="206"/>
      <w:r w:rsidR="001520BA">
        <w:rPr>
          <w:rStyle w:val="CommentReference"/>
        </w:rPr>
        <w:commentReference w:id="206"/>
      </w:r>
      <w:ins w:id="208" w:author="Jocelyne DiRuggiero" w:date="2018-07-10T18:48:00Z">
        <w:r w:rsidR="00E53B67">
          <w:rPr>
            <w:rFonts w:asciiTheme="minorHAnsi" w:hAnsiTheme="minorHAnsi"/>
          </w:rPr>
          <w:t xml:space="preserve"> Where? How? </w:t>
        </w:r>
      </w:ins>
    </w:p>
    <w:p w14:paraId="4F4A80F1" w14:textId="77777777" w:rsidR="000051E8" w:rsidRPr="00331B51" w:rsidRDefault="000051E8" w:rsidP="000051E8">
      <w:pPr>
        <w:rPr>
          <w:rFonts w:asciiTheme="minorHAnsi" w:hAnsiTheme="minorHAnsi"/>
        </w:rPr>
      </w:pPr>
    </w:p>
    <w:p w14:paraId="78418240" w14:textId="77777777" w:rsidR="000051E8" w:rsidRPr="00331B51" w:rsidDel="00E53B67" w:rsidRDefault="000051E8" w:rsidP="000051E8">
      <w:pPr>
        <w:rPr>
          <w:del w:id="209" w:author="Jocelyne DiRuggiero" w:date="2018-07-10T18:48:00Z"/>
          <w:rFonts w:asciiTheme="minorHAnsi" w:hAnsiTheme="minorHAnsi"/>
          <w:b/>
        </w:rPr>
      </w:pPr>
      <w:r w:rsidRPr="00331B51">
        <w:rPr>
          <w:rFonts w:asciiTheme="minorHAnsi" w:hAnsiTheme="minorHAnsi"/>
          <w:b/>
        </w:rPr>
        <w:t>Amplicon sequencing analysis pipeline</w:t>
      </w:r>
    </w:p>
    <w:p w14:paraId="4876BBCE" w14:textId="77777777" w:rsidR="00E53B67" w:rsidRDefault="00E53B67" w:rsidP="000051E8">
      <w:pPr>
        <w:rPr>
          <w:ins w:id="210" w:author="Jocelyne DiRuggiero" w:date="2018-07-10T18:48:00Z"/>
          <w:rFonts w:asciiTheme="minorHAnsi" w:hAnsiTheme="minorHAnsi"/>
        </w:rPr>
      </w:pPr>
    </w:p>
    <w:p w14:paraId="58D36FF2" w14:textId="32B6732A" w:rsidR="000051E8" w:rsidRPr="00331B51" w:rsidRDefault="000051E8" w:rsidP="000051E8">
      <w:pPr>
        <w:rPr>
          <w:rFonts w:asciiTheme="minorHAnsi" w:hAnsiTheme="minorHAnsi"/>
        </w:rPr>
      </w:pPr>
      <w:r w:rsidRPr="00331B51">
        <w:rPr>
          <w:rFonts w:asciiTheme="minorHAnsi" w:hAnsiTheme="minorHAnsi"/>
        </w:rPr>
        <w:t xml:space="preserve">The de-multiplexed and quality trimmed 16S amplicon reads from the </w:t>
      </w:r>
      <w:proofErr w:type="spellStart"/>
      <w:r w:rsidRPr="00331B51">
        <w:rPr>
          <w:rFonts w:asciiTheme="minorHAnsi" w:hAnsiTheme="minorHAnsi"/>
        </w:rPr>
        <w:t>MiSeq</w:t>
      </w:r>
      <w:proofErr w:type="spellEnd"/>
      <w:r w:rsidRPr="00331B51">
        <w:rPr>
          <w:rFonts w:asciiTheme="minorHAnsi" w:hAnsiTheme="minorHAnsi"/>
        </w:rPr>
        <w:t xml:space="preserve"> sequencer were processed with </w:t>
      </w:r>
      <w:proofErr w:type="spellStart"/>
      <w:r w:rsidRPr="00331B51">
        <w:rPr>
          <w:rFonts w:asciiTheme="minorHAnsi" w:hAnsiTheme="minorHAnsi"/>
        </w:rPr>
        <w:t>MacQIIME</w:t>
      </w:r>
      <w:proofErr w:type="spellEnd"/>
      <w:r w:rsidRPr="00331B51">
        <w:rPr>
          <w:rFonts w:asciiTheme="minorHAnsi" w:hAnsiTheme="minorHAnsi"/>
        </w:rPr>
        <w:t xml:space="preserve"> v1.9.1</w:t>
      </w:r>
      <w:r w:rsidR="00854C90" w:rsidRPr="00331B51">
        <w:rPr>
          <w:rFonts w:asciiTheme="minorHAnsi" w:hAnsiTheme="minorHAnsi"/>
        </w:rPr>
        <w:t xml:space="preserve"> </w:t>
      </w:r>
      <w:r w:rsidR="00854C90" w:rsidRPr="00331B51">
        <w:rPr>
          <w:rFonts w:asciiTheme="minorHAnsi" w:hAnsiTheme="minorHAnsi"/>
        </w:rPr>
        <w:fldChar w:fldCharType="begin">
          <w:fldData xml:space="preserve">PEVuZE5vdGU+PENpdGU+PEF1dGhvcj5DYXBvcmFzbzwvQXV0aG9yPjxZZWFyPjIwMTA8L1llYXI+
PFJlY051bT42NDM1PC9SZWNOdW0+PERpc3BsYXlUZXh0PlsxOV08L0Rpc3BsYXlUZXh0PjxyZWNv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PEVuZE5vdGU+PENpdGU+PEF1dGhvcj5DYXBvcmFzbzwvQXV0aG9yPjxZZWFyPjIwMTA8L1llYXI+
PFJlY051bT42NDM1PC9SZWNOdW0+PERpc3BsYXlUZXh0PlsxOV08L0Rpc3BsYXlUZXh0PjxyZWNv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854C90" w:rsidRPr="00331B51">
        <w:rPr>
          <w:rFonts w:asciiTheme="minorHAnsi" w:hAnsiTheme="minorHAnsi"/>
        </w:rPr>
      </w:r>
      <w:r w:rsidR="00854C90" w:rsidRPr="00331B51">
        <w:rPr>
          <w:rFonts w:asciiTheme="minorHAnsi" w:hAnsiTheme="minorHAnsi"/>
        </w:rPr>
        <w:fldChar w:fldCharType="separate"/>
      </w:r>
      <w:r w:rsidR="00FC0A2E" w:rsidRPr="00331B51">
        <w:rPr>
          <w:rFonts w:asciiTheme="minorHAnsi" w:hAnsiTheme="minorHAnsi"/>
          <w:noProof/>
        </w:rPr>
        <w:t>[19]</w:t>
      </w:r>
      <w:r w:rsidR="00854C90" w:rsidRPr="00331B51">
        <w:rPr>
          <w:rFonts w:asciiTheme="minorHAnsi" w:hAnsiTheme="minorHAnsi"/>
        </w:rPr>
        <w:fldChar w:fldCharType="end"/>
      </w:r>
      <w:r w:rsidRPr="00331B51">
        <w:rPr>
          <w:rFonts w:asciiTheme="minorHAnsi" w:hAnsiTheme="minorHAnsi"/>
        </w:rPr>
        <w:t xml:space="preserve">. </w:t>
      </w:r>
      <w:r w:rsidR="00854C90" w:rsidRPr="00331B51">
        <w:rPr>
          <w:rFonts w:asciiTheme="minorHAnsi" w:hAnsiTheme="minorHAnsi"/>
        </w:rPr>
        <w:t xml:space="preserve">The samples from the two sites described in this paper (main and supplementary) were processed separately. </w:t>
      </w:r>
      <w:r w:rsidRPr="00331B51">
        <w:rPr>
          <w:rFonts w:asciiTheme="minorHAnsi" w:hAnsiTheme="minorHAnsi"/>
        </w:rPr>
        <w:t xml:space="preserve">The reads were clustered into OTUs at a 97% similarity cutoff with the pick_open_reference_otus.py function (with --suppress_step4 option), using the SILVA 123 database </w:t>
      </w:r>
      <w:r w:rsidR="00854C90" w:rsidRPr="00331B51">
        <w:rPr>
          <w:rFonts w:asciiTheme="minorHAnsi" w:hAnsiTheme="minorHAnsi"/>
        </w:rPr>
        <w:fldChar w:fldCharType="begin"/>
      </w:r>
      <w:r w:rsidR="00FC0A2E" w:rsidRPr="00331B51">
        <w:rPr>
          <w:rFonts w:asciiTheme="minorHAnsi" w:hAnsiTheme="minorHAnsi"/>
        </w:rPr>
        <w:instrText xml:space="preserve"> ADDIN EN.CITE &lt;EndNote&gt;&lt;Cite&gt;&lt;Author&gt;Quast&lt;/Author&gt;&lt;Year&gt;2013&lt;/Year&gt;&lt;RecNum&gt;8819&lt;/RecNum&gt;&lt;DisplayText&gt;[20]&lt;/DisplayText&gt;&lt;record&gt;&lt;rec-number&gt;8819&lt;/rec-number&gt;&lt;foreign-keys&gt;&lt;key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854C90" w:rsidRPr="00331B51">
        <w:rPr>
          <w:rFonts w:asciiTheme="minorHAnsi" w:hAnsiTheme="minorHAnsi"/>
        </w:rPr>
        <w:fldChar w:fldCharType="separate"/>
      </w:r>
      <w:r w:rsidR="00FC0A2E" w:rsidRPr="00331B51">
        <w:rPr>
          <w:rFonts w:asciiTheme="minorHAnsi" w:hAnsiTheme="minorHAnsi"/>
          <w:noProof/>
        </w:rPr>
        <w:t>[20]</w:t>
      </w:r>
      <w:r w:rsidR="00854C90" w:rsidRPr="00331B51">
        <w:rPr>
          <w:rFonts w:asciiTheme="minorHAnsi" w:hAnsiTheme="minorHAnsi"/>
        </w:rPr>
        <w:fldChar w:fldCharType="end"/>
      </w:r>
      <w:r w:rsidR="00854C90" w:rsidRPr="00331B51">
        <w:rPr>
          <w:rFonts w:asciiTheme="minorHAnsi" w:hAnsiTheme="minorHAnsi"/>
        </w:rPr>
        <w:t xml:space="preserve"> </w:t>
      </w:r>
      <w:r w:rsidRPr="00331B51">
        <w:rPr>
          <w:rFonts w:asciiTheme="minorHAnsi" w:hAnsiTheme="minorHAnsi"/>
        </w:rPr>
        <w:t>release as reference</w:t>
      </w:r>
      <w:r w:rsidR="00854C90" w:rsidRPr="00331B51">
        <w:rPr>
          <w:rFonts w:asciiTheme="minorHAnsi" w:hAnsiTheme="minorHAnsi"/>
        </w:rPr>
        <w:t xml:space="preserve"> and USEARCH v6.1.554 </w:t>
      </w:r>
      <w:r w:rsidR="00854C90" w:rsidRPr="00331B51">
        <w:rPr>
          <w:rFonts w:asciiTheme="minorHAnsi" w:hAnsiTheme="minorHAnsi"/>
        </w:rPr>
        <w:fldChar w:fldCharType="begin"/>
      </w:r>
      <w:r w:rsidR="00FC0A2E" w:rsidRPr="00331B51">
        <w:rPr>
          <w:rFonts w:asciiTheme="minorHAnsi" w:hAnsiTheme="minorHAnsi"/>
        </w:rPr>
        <w:instrText xml:space="preserve"> ADDIN EN.CITE &lt;EndNote&gt;&lt;Cite&gt;&lt;Author&gt;Edgar&lt;/Author&gt;&lt;Year&gt;2010&lt;/Year&gt;&lt;RecNum&gt;6687&lt;/RecNum&gt;&lt;DisplayText&gt;[21]&lt;/DisplayText&gt;&lt;record&gt;&lt;rec-number&gt;6687&lt;/rec-number&gt;&lt;foreign-keys&gt;&lt;key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00854C90" w:rsidRPr="00331B51">
        <w:rPr>
          <w:rFonts w:asciiTheme="minorHAnsi" w:hAnsiTheme="minorHAnsi"/>
        </w:rPr>
        <w:fldChar w:fldCharType="separate"/>
      </w:r>
      <w:r w:rsidR="00FC0A2E" w:rsidRPr="00331B51">
        <w:rPr>
          <w:rFonts w:asciiTheme="minorHAnsi" w:hAnsiTheme="minorHAnsi"/>
          <w:noProof/>
        </w:rPr>
        <w:t>[21]</w:t>
      </w:r>
      <w:r w:rsidR="00854C90" w:rsidRPr="00331B51">
        <w:rPr>
          <w:rFonts w:asciiTheme="minorHAnsi" w:hAnsiTheme="minorHAnsi"/>
        </w:rPr>
        <w:fldChar w:fldCharType="end"/>
      </w:r>
      <w:r w:rsidRPr="00331B51">
        <w:rPr>
          <w:rFonts w:asciiTheme="minorHAnsi" w:hAnsiTheme="minorHAnsi"/>
        </w:rPr>
        <w:t xml:space="preserve">. </w:t>
      </w:r>
      <w:r w:rsidR="00854C90" w:rsidRPr="00331B51">
        <w:rPr>
          <w:rFonts w:asciiTheme="minorHAnsi" w:hAnsiTheme="minorHAnsi"/>
        </w:rPr>
        <w:t xml:space="preserve">The OTUs were filtered with filter_otus_from_otu_table.py (-n 2 option), resulting in a total of 624 OTUs for the main site (top of hill) and 173 OTUs for the supplementary site (bottom of hill). </w:t>
      </w:r>
      <w:r w:rsidR="00B22E09" w:rsidRPr="00331B51">
        <w:rPr>
          <w:rFonts w:asciiTheme="minorHAnsi" w:hAnsiTheme="minorHAnsi"/>
        </w:rPr>
        <w:t xml:space="preserve">The taxonomic composition of the samples was visualized with summarize_taxa_through_plots.py (default options). The beta diversity metrics of samples in the two sites were compared by first normalizing the OTU tables with normalize_table.py (default options), and then running beta_diversity.py (-m </w:t>
      </w:r>
      <w:proofErr w:type="spellStart"/>
      <w:r w:rsidR="00B22E09" w:rsidRPr="00331B51">
        <w:rPr>
          <w:rFonts w:asciiTheme="minorHAnsi" w:hAnsiTheme="minorHAnsi"/>
        </w:rPr>
        <w:t>unweighted_</w:t>
      </w:r>
      <w:commentRangeStart w:id="211"/>
      <w:r w:rsidR="00B22E09" w:rsidRPr="00331B51">
        <w:rPr>
          <w:rFonts w:asciiTheme="minorHAnsi" w:hAnsiTheme="minorHAnsi"/>
        </w:rPr>
        <w:t>unifrac</w:t>
      </w:r>
      <w:commentRangeEnd w:id="211"/>
      <w:proofErr w:type="spellEnd"/>
      <w:r w:rsidR="00E53B67">
        <w:rPr>
          <w:rStyle w:val="CommentReference"/>
        </w:rPr>
        <w:commentReference w:id="211"/>
      </w:r>
      <w:r w:rsidR="00B22E09" w:rsidRPr="00331B51">
        <w:rPr>
          <w:rFonts w:asciiTheme="minorHAnsi" w:hAnsiTheme="minorHAnsi"/>
        </w:rPr>
        <w:t xml:space="preserve">, </w:t>
      </w:r>
      <w:proofErr w:type="spellStart"/>
      <w:r w:rsidR="00B22E09" w:rsidRPr="00331B51">
        <w:rPr>
          <w:rFonts w:asciiTheme="minorHAnsi" w:hAnsiTheme="minorHAnsi"/>
        </w:rPr>
        <w:t>weighted_unifrac</w:t>
      </w:r>
      <w:proofErr w:type="spellEnd"/>
      <w:r w:rsidR="00B22E09" w:rsidRPr="00331B51">
        <w:rPr>
          <w:rFonts w:asciiTheme="minorHAnsi" w:hAnsiTheme="minorHAnsi"/>
        </w:rPr>
        <w:t xml:space="preserve">). The sample dissimilarity matrices were visualized on </w:t>
      </w:r>
      <w:proofErr w:type="spellStart"/>
      <w:r w:rsidR="00B22E09" w:rsidRPr="00331B51">
        <w:rPr>
          <w:rFonts w:asciiTheme="minorHAnsi" w:hAnsiTheme="minorHAnsi"/>
        </w:rPr>
        <w:t>PCoA</w:t>
      </w:r>
      <w:proofErr w:type="spellEnd"/>
      <w:r w:rsidR="00B22E09" w:rsidRPr="00331B51">
        <w:rPr>
          <w:rFonts w:asciiTheme="minorHAnsi" w:hAnsiTheme="minorHAnsi"/>
        </w:rPr>
        <w:t xml:space="preserve"> plots with principal_coordinates.py (default options, but providing the mapping file with sample information) and </w:t>
      </w:r>
      <w:r w:rsidR="00FC0A2E" w:rsidRPr="00331B51">
        <w:rPr>
          <w:rFonts w:asciiTheme="minorHAnsi" w:hAnsiTheme="minorHAnsi"/>
        </w:rPr>
        <w:t>on</w:t>
      </w:r>
      <w:r w:rsidR="00B22E09" w:rsidRPr="00331B51">
        <w:rPr>
          <w:rFonts w:asciiTheme="minorHAnsi" w:hAnsiTheme="minorHAnsi"/>
        </w:rPr>
        <w:t xml:space="preserve"> heat</w:t>
      </w:r>
      <w:r w:rsidR="00FC0A2E" w:rsidRPr="00331B51">
        <w:rPr>
          <w:rFonts w:asciiTheme="minorHAnsi" w:hAnsiTheme="minorHAnsi"/>
        </w:rPr>
        <w:t xml:space="preserve"> </w:t>
      </w:r>
      <w:r w:rsidR="00B22E09" w:rsidRPr="00331B51">
        <w:rPr>
          <w:rFonts w:asciiTheme="minorHAnsi" w:hAnsiTheme="minorHAnsi"/>
        </w:rPr>
        <w:t xml:space="preserve">maps with </w:t>
      </w:r>
      <w:proofErr w:type="spellStart"/>
      <w:r w:rsidR="00B22E09" w:rsidRPr="00331B51">
        <w:rPr>
          <w:rFonts w:asciiTheme="minorHAnsi" w:hAnsiTheme="minorHAnsi"/>
        </w:rPr>
        <w:t>Seaborn</w:t>
      </w:r>
      <w:proofErr w:type="spellEnd"/>
      <w:r w:rsidR="00B22E09" w:rsidRPr="00331B51">
        <w:rPr>
          <w:rFonts w:asciiTheme="minorHAnsi" w:hAnsiTheme="minorHAnsi"/>
        </w:rPr>
        <w:t xml:space="preserve"> v0.8 </w:t>
      </w:r>
      <w:r w:rsidR="00B22E09" w:rsidRPr="00331B51">
        <w:rPr>
          <w:rFonts w:asciiTheme="minorHAnsi" w:hAnsiTheme="minorHAnsi"/>
        </w:rPr>
        <w:fldChar w:fldCharType="begin">
          <w:fldData xml:space="preserve">PEVuZE5vdGU+PENpdGU+PEF1dGhvcj5XYXNrb208L0F1dGhvcj48WWVhcj4yMDE3PC9ZZWFyPjxS
ZWNOdW0+ODgyMjwvUmVjTnVtPjxEaXNwbGF5VGV4dD5bMjJdPC9EaXNwbGF5VGV4dD48cmVjb3Jk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PEVuZE5vdGU+PENpdGU+PEF1dGhvcj5XYXNrb208L0F1dGhvcj48WWVhcj4yMDE3PC9ZZWFyPjxS
ZWNOdW0+ODgyMjwvUmVjTnVtPjxEaXNwbGF5VGV4dD5bMjJdPC9EaXNwbGF5VGV4dD48cmVjb3Jk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B22E09" w:rsidRPr="00331B51">
        <w:rPr>
          <w:rFonts w:asciiTheme="minorHAnsi" w:hAnsiTheme="minorHAnsi"/>
        </w:rPr>
      </w:r>
      <w:r w:rsidR="00B22E09" w:rsidRPr="00331B51">
        <w:rPr>
          <w:rFonts w:asciiTheme="minorHAnsi" w:hAnsiTheme="minorHAnsi"/>
        </w:rPr>
        <w:fldChar w:fldCharType="separate"/>
      </w:r>
      <w:r w:rsidR="00FC0A2E" w:rsidRPr="00331B51">
        <w:rPr>
          <w:rFonts w:asciiTheme="minorHAnsi" w:hAnsiTheme="minorHAnsi"/>
          <w:noProof/>
        </w:rPr>
        <w:t>[22]</w:t>
      </w:r>
      <w:r w:rsidR="00B22E09" w:rsidRPr="00331B51">
        <w:rPr>
          <w:rFonts w:asciiTheme="minorHAnsi" w:hAnsiTheme="minorHAnsi"/>
        </w:rPr>
        <w:fldChar w:fldCharType="end"/>
      </w:r>
      <w:r w:rsidR="00FC0A2E" w:rsidRPr="00331B51">
        <w:rPr>
          <w:rFonts w:asciiTheme="minorHAnsi" w:hAnsiTheme="minorHAnsi"/>
        </w:rPr>
        <w:t>.</w:t>
      </w:r>
    </w:p>
    <w:p w14:paraId="13DE189D" w14:textId="77777777" w:rsidR="000051E8" w:rsidRPr="00331B51" w:rsidRDefault="000051E8" w:rsidP="000051E8">
      <w:pPr>
        <w:rPr>
          <w:rFonts w:asciiTheme="minorHAnsi" w:hAnsiTheme="minorHAnsi"/>
        </w:rPr>
      </w:pPr>
    </w:p>
    <w:p w14:paraId="4A62FDD3" w14:textId="77777777" w:rsidR="000051E8" w:rsidRPr="00331B51" w:rsidRDefault="000051E8" w:rsidP="000051E8">
      <w:pPr>
        <w:rPr>
          <w:rFonts w:asciiTheme="minorHAnsi" w:hAnsiTheme="minorHAnsi"/>
          <w:b/>
        </w:rPr>
      </w:pPr>
      <w:r w:rsidRPr="00331B51">
        <w:rPr>
          <w:rFonts w:asciiTheme="minorHAnsi" w:hAnsiTheme="minorHAnsi"/>
          <w:b/>
        </w:rPr>
        <w:t>WMG library preparation</w:t>
      </w:r>
    </w:p>
    <w:p w14:paraId="52B069BC" w14:textId="103D531B" w:rsidR="000051E8" w:rsidRPr="00331B51" w:rsidRDefault="000051E8" w:rsidP="000051E8">
      <w:pPr>
        <w:rPr>
          <w:rFonts w:asciiTheme="minorHAnsi" w:hAnsiTheme="minorHAnsi"/>
        </w:rPr>
      </w:pPr>
      <w:r w:rsidRPr="00331B51">
        <w:rPr>
          <w:rFonts w:asciiTheme="minorHAnsi" w:hAnsiTheme="minorHAnsi"/>
        </w:rPr>
        <w:t xml:space="preserve">The whole genome sequencing libraries of the halite DNA were prepared </w:t>
      </w:r>
      <w:del w:id="212" w:author="Jocelyne DiRuggiero" w:date="2018-07-10T18:55:00Z">
        <w:r w:rsidRPr="00331B51" w:rsidDel="00CE4DC5">
          <w:rPr>
            <w:rFonts w:asciiTheme="minorHAnsi" w:hAnsiTheme="minorHAnsi"/>
          </w:rPr>
          <w:delText xml:space="preserve">with </w:delText>
        </w:r>
      </w:del>
      <w:ins w:id="213" w:author="Jocelyne DiRuggiero" w:date="2018-07-10T18:55:00Z">
        <w:r w:rsidR="00CE4DC5">
          <w:rPr>
            <w:rFonts w:asciiTheme="minorHAnsi" w:hAnsiTheme="minorHAnsi"/>
          </w:rPr>
          <w:t>using</w:t>
        </w:r>
        <w:r w:rsidR="00CE4DC5" w:rsidRPr="00331B51">
          <w:rPr>
            <w:rFonts w:asciiTheme="minorHAnsi" w:hAnsiTheme="minorHAnsi"/>
          </w:rPr>
          <w:t xml:space="preserve"> </w:t>
        </w:r>
      </w:ins>
      <w:r w:rsidRPr="00331B51">
        <w:rPr>
          <w:rFonts w:asciiTheme="minorHAnsi" w:hAnsiTheme="minorHAnsi"/>
        </w:rPr>
        <w:t xml:space="preserve">the KAPA </w:t>
      </w:r>
      <w:proofErr w:type="spellStart"/>
      <w:r w:rsidRPr="00331B51">
        <w:rPr>
          <w:rFonts w:asciiTheme="minorHAnsi" w:hAnsiTheme="minorHAnsi"/>
        </w:rPr>
        <w:t>HyperPlus</w:t>
      </w:r>
      <w:proofErr w:type="spellEnd"/>
      <w:r w:rsidRPr="00331B51">
        <w:rPr>
          <w:rFonts w:asciiTheme="minorHAnsi" w:hAnsiTheme="minorHAnsi"/>
        </w:rPr>
        <w:t xml:space="preserve"> kit </w:t>
      </w:r>
      <w:del w:id="214" w:author="Jocelyne DiRuggiero" w:date="2018-07-10T18:55:00Z">
        <w:r w:rsidRPr="00331B51" w:rsidDel="00CE4DC5">
          <w:rPr>
            <w:rFonts w:asciiTheme="minorHAnsi" w:hAnsiTheme="minorHAnsi"/>
          </w:rPr>
          <w:delText xml:space="preserve">from </w:delText>
        </w:r>
      </w:del>
      <w:ins w:id="215" w:author="Jocelyne DiRuggiero" w:date="2018-07-10T18:55:00Z">
        <w:r w:rsidR="00CE4DC5">
          <w:rPr>
            <w:rFonts w:asciiTheme="minorHAnsi" w:hAnsiTheme="minorHAnsi"/>
          </w:rPr>
          <w:t>(</w:t>
        </w:r>
      </w:ins>
      <w:r w:rsidRPr="00331B51">
        <w:rPr>
          <w:rFonts w:asciiTheme="minorHAnsi" w:hAnsiTheme="minorHAnsi"/>
        </w:rPr>
        <w:t>Roche</w:t>
      </w:r>
      <w:ins w:id="216" w:author="Jocelyne DiRuggiero" w:date="2018-07-10T18:55:00Z">
        <w:r w:rsidR="00CE4DC5">
          <w:rPr>
            <w:rFonts w:asciiTheme="minorHAnsi" w:hAnsiTheme="minorHAnsi"/>
          </w:rPr>
          <w:t>)</w:t>
        </w:r>
      </w:ins>
      <w:r w:rsidRPr="00331B51">
        <w:rPr>
          <w:rFonts w:asciiTheme="minorHAnsi" w:hAnsiTheme="minorHAnsi"/>
        </w:rPr>
        <w:t xml:space="preserve">. The fragmentation was performed on 5ng of input </w:t>
      </w:r>
      <w:proofErr w:type="spellStart"/>
      <w:r w:rsidRPr="00331B51">
        <w:rPr>
          <w:rFonts w:asciiTheme="minorHAnsi" w:hAnsiTheme="minorHAnsi"/>
        </w:rPr>
        <w:t>gDNA</w:t>
      </w:r>
      <w:proofErr w:type="spellEnd"/>
      <w:r w:rsidRPr="00331B51">
        <w:rPr>
          <w:rFonts w:asciiTheme="minorHAnsi" w:hAnsiTheme="minorHAnsi"/>
        </w:rPr>
        <w:t xml:space="preserve"> for 6 minutes to achieve peaks around 800bp. Library amplification was done with dual-index primers for a total of 7 cycles, and the product library was cleaned up 3 times with XP </w:t>
      </w:r>
      <w:proofErr w:type="spellStart"/>
      <w:r w:rsidRPr="00331B51">
        <w:rPr>
          <w:rFonts w:asciiTheme="minorHAnsi" w:hAnsiTheme="minorHAnsi"/>
        </w:rPr>
        <w:t>AMPure</w:t>
      </w:r>
      <w:proofErr w:type="spellEnd"/>
      <w:r w:rsidRPr="00331B51">
        <w:rPr>
          <w:rFonts w:asciiTheme="minorHAnsi" w:hAnsiTheme="minorHAnsi"/>
        </w:rPr>
        <w:t xml:space="preserve"> Beads </w:t>
      </w:r>
      <w:del w:id="217" w:author="Jocelyne DiRuggiero" w:date="2018-07-10T18:57:00Z">
        <w:r w:rsidRPr="00331B51" w:rsidDel="00CE4DC5">
          <w:rPr>
            <w:rFonts w:asciiTheme="minorHAnsi" w:hAnsiTheme="minorHAnsi"/>
          </w:rPr>
          <w:delText xml:space="preserve">from </w:delText>
        </w:r>
      </w:del>
      <w:ins w:id="218" w:author="Jocelyne DiRuggiero" w:date="2018-07-10T18:57:00Z">
        <w:r w:rsidR="00CE4DC5">
          <w:rPr>
            <w:rFonts w:asciiTheme="minorHAnsi" w:hAnsiTheme="minorHAnsi"/>
          </w:rPr>
          <w:t>(</w:t>
        </w:r>
      </w:ins>
      <w:r w:rsidRPr="00331B51">
        <w:rPr>
          <w:rFonts w:asciiTheme="minorHAnsi" w:hAnsiTheme="minorHAnsi"/>
        </w:rPr>
        <w:t xml:space="preserve">New England </w:t>
      </w:r>
      <w:proofErr w:type="spellStart"/>
      <w:r w:rsidRPr="00331B51">
        <w:rPr>
          <w:rFonts w:asciiTheme="minorHAnsi" w:hAnsiTheme="minorHAnsi"/>
        </w:rPr>
        <w:t>BioLabs</w:t>
      </w:r>
      <w:proofErr w:type="spellEnd"/>
      <w:ins w:id="219" w:author="Jocelyne DiRuggiero" w:date="2018-07-10T18:57:00Z">
        <w:r w:rsidR="00CE4DC5">
          <w:rPr>
            <w:rFonts w:asciiTheme="minorHAnsi" w:hAnsiTheme="minorHAnsi"/>
          </w:rPr>
          <w:t>)</w:t>
        </w:r>
      </w:ins>
      <w:r w:rsidRPr="00331B51">
        <w:rPr>
          <w:rFonts w:asciiTheme="minorHAnsi" w:hAnsiTheme="minorHAnsi"/>
        </w:rPr>
        <w:t xml:space="preserve"> with the following bead ratios: 1X ratio (discard unbound), 0.4X (discard beads), and 0.6 (discard unbound). The other steps were performed according to the kit’s recommendations. The final 35 libraries were quantified with Qubit dsDNA HS kit, inspected on a dsDNA HS </w:t>
      </w:r>
      <w:proofErr w:type="spellStart"/>
      <w:r w:rsidRPr="00331B51">
        <w:rPr>
          <w:rFonts w:asciiTheme="minorHAnsi" w:hAnsiTheme="minorHAnsi"/>
        </w:rPr>
        <w:t>Bioanal</w:t>
      </w:r>
      <w:ins w:id="220" w:author="Jocelyne DiRuggiero" w:date="2018-07-10T18:58:00Z">
        <w:r w:rsidR="00CE4DC5">
          <w:rPr>
            <w:rFonts w:asciiTheme="minorHAnsi" w:hAnsiTheme="minorHAnsi"/>
          </w:rPr>
          <w:t>y</w:t>
        </w:r>
      </w:ins>
      <w:del w:id="221" w:author="Jocelyne DiRuggiero" w:date="2018-07-10T18:58:00Z">
        <w:r w:rsidRPr="00331B51" w:rsidDel="00CE4DC5">
          <w:rPr>
            <w:rFonts w:asciiTheme="minorHAnsi" w:hAnsiTheme="minorHAnsi"/>
          </w:rPr>
          <w:delText>i</w:delText>
        </w:r>
      </w:del>
      <w:r w:rsidRPr="00331B51">
        <w:rPr>
          <w:rFonts w:asciiTheme="minorHAnsi" w:hAnsiTheme="minorHAnsi"/>
        </w:rPr>
        <w:t>zer</w:t>
      </w:r>
      <w:proofErr w:type="spellEnd"/>
      <w:r w:rsidRPr="00331B51">
        <w:rPr>
          <w:rFonts w:asciiTheme="minorHAnsi" w:hAnsiTheme="minorHAnsi"/>
        </w:rPr>
        <w:t xml:space="preserve">, pooled to equal molarity, and sequenced on the </w:t>
      </w:r>
      <w:commentRangeStart w:id="222"/>
      <w:r w:rsidRPr="00331B51">
        <w:rPr>
          <w:rFonts w:asciiTheme="minorHAnsi" w:hAnsiTheme="minorHAnsi"/>
        </w:rPr>
        <w:t>HiSeq 2000</w:t>
      </w:r>
      <w:commentRangeEnd w:id="222"/>
      <w:r w:rsidR="00CE4DC5">
        <w:rPr>
          <w:rStyle w:val="CommentReference"/>
        </w:rPr>
        <w:commentReference w:id="222"/>
      </w:r>
      <w:r w:rsidRPr="00331B51">
        <w:rPr>
          <w:rFonts w:asciiTheme="minorHAnsi" w:hAnsiTheme="minorHAnsi"/>
        </w:rPr>
        <w:t xml:space="preserve">. </w:t>
      </w:r>
    </w:p>
    <w:p w14:paraId="54D52238" w14:textId="77777777" w:rsidR="000051E8" w:rsidRPr="00331B51" w:rsidRDefault="000051E8" w:rsidP="000051E8">
      <w:pPr>
        <w:rPr>
          <w:rFonts w:asciiTheme="minorHAnsi" w:hAnsiTheme="minorHAnsi"/>
        </w:rPr>
      </w:pPr>
    </w:p>
    <w:p w14:paraId="0F8E9EC8" w14:textId="77777777" w:rsidR="000051E8" w:rsidRPr="00331B51" w:rsidRDefault="000051E8" w:rsidP="000051E8">
      <w:pPr>
        <w:rPr>
          <w:rFonts w:asciiTheme="minorHAnsi" w:hAnsiTheme="minorHAnsi"/>
          <w:b/>
        </w:rPr>
      </w:pPr>
      <w:r w:rsidRPr="00331B51">
        <w:rPr>
          <w:rFonts w:asciiTheme="minorHAnsi" w:hAnsiTheme="minorHAnsi"/>
          <w:b/>
        </w:rPr>
        <w:t>WMG sequence data analysis pipeline</w:t>
      </w:r>
    </w:p>
    <w:p w14:paraId="6D6E095D" w14:textId="2AF7EE0B" w:rsidR="000051E8" w:rsidRPr="00331B51" w:rsidRDefault="000051E8" w:rsidP="000051E8">
      <w:pPr>
        <w:rPr>
          <w:rFonts w:asciiTheme="minorHAnsi" w:hAnsiTheme="minorHAnsi"/>
        </w:rPr>
      </w:pPr>
      <w:r w:rsidRPr="00331B51">
        <w:rPr>
          <w:rFonts w:asciiTheme="minorHAnsi" w:hAnsiTheme="minorHAnsi"/>
        </w:rPr>
        <w:t xml:space="preserve">The de-multiplexed WMG sequencing reads were processed with the complete metaWRAP pipeline </w:t>
      </w:r>
      <w:ins w:id="223" w:author="Jocelyne DiRuggiero" w:date="2018-07-10T18:58:00Z">
        <w:r w:rsidR="00CE4DC5">
          <w:rPr>
            <w:rFonts w:asciiTheme="minorHAnsi" w:hAnsiTheme="minorHAnsi"/>
          </w:rPr>
          <w:t xml:space="preserve">(ref) </w:t>
        </w:r>
      </w:ins>
      <w:r w:rsidRPr="00331B51">
        <w:rPr>
          <w:rFonts w:asciiTheme="minorHAnsi" w:hAnsiTheme="minorHAnsi"/>
        </w:rPr>
        <w:t xml:space="preserve">on a UNIX cluster with 48 cores and 1024GB of RAM available. Read trimming and human contamination removal was done by the metaWRAP </w:t>
      </w:r>
      <w:proofErr w:type="spellStart"/>
      <w:r w:rsidRPr="00331B51">
        <w:rPr>
          <w:rFonts w:asciiTheme="minorHAnsi" w:hAnsiTheme="minorHAnsi"/>
        </w:rPr>
        <w:t>Read_qc</w:t>
      </w:r>
      <w:proofErr w:type="spellEnd"/>
      <w:r w:rsidRPr="00331B51">
        <w:rPr>
          <w:rFonts w:asciiTheme="minorHAnsi" w:hAnsiTheme="minorHAnsi"/>
        </w:rPr>
        <w:t xml:space="preserve"> module (default parameters) on each separate sample. The taxonomic profiling was done on the trimmed reads with the metaWRAP Kraken module (default parameters, standard KRAKEN database). The reads from all samples were co-assembled with the metaWRAP Assembly module (--use-</w:t>
      </w:r>
      <w:proofErr w:type="spellStart"/>
      <w:r w:rsidRPr="00331B51">
        <w:rPr>
          <w:rFonts w:asciiTheme="minorHAnsi" w:hAnsiTheme="minorHAnsi"/>
        </w:rPr>
        <w:t>metastades</w:t>
      </w:r>
      <w:proofErr w:type="spellEnd"/>
      <w:r w:rsidRPr="00331B51">
        <w:rPr>
          <w:rFonts w:asciiTheme="minorHAnsi" w:hAnsiTheme="minorHAnsi"/>
        </w:rPr>
        <w:t xml:space="preserve"> option). For improved coverage of low-abundance </w:t>
      </w:r>
      <w:del w:id="224" w:author="Jocelyne DiRuggiero" w:date="2018-07-10T18:59:00Z">
        <w:r w:rsidRPr="00331B51" w:rsidDel="00CE4DC5">
          <w:rPr>
            <w:rFonts w:asciiTheme="minorHAnsi" w:hAnsiTheme="minorHAnsi"/>
          </w:rPr>
          <w:delText>organims</w:delText>
        </w:r>
      </w:del>
      <w:ins w:id="225" w:author="Jocelyne DiRuggiero" w:date="2018-07-10T18:59:00Z">
        <w:r w:rsidR="00CE4DC5" w:rsidRPr="00331B51">
          <w:rPr>
            <w:rFonts w:asciiTheme="minorHAnsi" w:hAnsiTheme="minorHAnsi"/>
          </w:rPr>
          <w:t>organism</w:t>
        </w:r>
        <w:r w:rsidR="00CE4DC5">
          <w:rPr>
            <w:rFonts w:asciiTheme="minorHAnsi" w:hAnsiTheme="minorHAnsi"/>
          </w:rPr>
          <w:t>s</w:t>
        </w:r>
      </w:ins>
      <w:r w:rsidRPr="00331B51">
        <w:rPr>
          <w:rFonts w:asciiTheme="minorHAnsi" w:hAnsiTheme="minorHAnsi"/>
        </w:rPr>
        <w:t xml:space="preserve">, sequences from all the halite samples sequenced in the HiSeq run were pooled together, </w:t>
      </w:r>
      <w:commentRangeStart w:id="226"/>
      <w:r w:rsidRPr="00331B51">
        <w:rPr>
          <w:rFonts w:asciiTheme="minorHAnsi" w:hAnsiTheme="minorHAnsi"/>
        </w:rPr>
        <w:t xml:space="preserve">including samples from an additional site located at 432.43W, 423.54S, which were otherwise unused. </w:t>
      </w:r>
      <w:commentRangeEnd w:id="226"/>
      <w:r w:rsidR="00736DB2">
        <w:rPr>
          <w:rStyle w:val="CommentReference"/>
        </w:rPr>
        <w:commentReference w:id="226"/>
      </w:r>
      <w:r w:rsidRPr="00331B51">
        <w:rPr>
          <w:rFonts w:asciiTheme="minorHAnsi" w:hAnsiTheme="minorHAnsi"/>
        </w:rPr>
        <w:t xml:space="preserve">The co-assembly </w:t>
      </w:r>
      <w:r w:rsidRPr="00331B51">
        <w:rPr>
          <w:rFonts w:asciiTheme="minorHAnsi" w:hAnsiTheme="minorHAnsi"/>
        </w:rPr>
        <w:lastRenderedPageBreak/>
        <w:t xml:space="preserve">was then binned with the metaWRAP Binning module (--maxbin2 --concoct --metabat2 options) while using all the available samples for differential coverage information. The resulting bins were then consolidated into a final bin set with </w:t>
      </w:r>
      <w:proofErr w:type="spellStart"/>
      <w:r w:rsidRPr="00331B51">
        <w:rPr>
          <w:rFonts w:asciiTheme="minorHAnsi" w:hAnsiTheme="minorHAnsi"/>
        </w:rPr>
        <w:t>metaWRAP’s</w:t>
      </w:r>
      <w:proofErr w:type="spellEnd"/>
      <w:r w:rsidRPr="00331B51">
        <w:rPr>
          <w:rFonts w:asciiTheme="minorHAnsi" w:hAnsiTheme="minorHAnsi"/>
        </w:rPr>
        <w:t xml:space="preserve"> </w:t>
      </w:r>
      <w:proofErr w:type="spellStart"/>
      <w:r w:rsidRPr="00331B51">
        <w:rPr>
          <w:rFonts w:asciiTheme="minorHAnsi" w:hAnsiTheme="minorHAnsi"/>
        </w:rPr>
        <w:t>Bin_refinement</w:t>
      </w:r>
      <w:proofErr w:type="spellEnd"/>
      <w:r w:rsidRPr="00331B51">
        <w:rPr>
          <w:rFonts w:asciiTheme="minorHAnsi" w:hAnsiTheme="minorHAnsi"/>
        </w:rPr>
        <w:t xml:space="preserve"> module (-c 70 –x 5 options). The bins and the contig taxonomy were then visualized with the </w:t>
      </w:r>
      <w:proofErr w:type="spellStart"/>
      <w:r w:rsidRPr="00331B51">
        <w:rPr>
          <w:rFonts w:asciiTheme="minorHAnsi" w:hAnsiTheme="minorHAnsi"/>
        </w:rPr>
        <w:t>Blobology</w:t>
      </w:r>
      <w:proofErr w:type="spellEnd"/>
      <w:r w:rsidRPr="00331B51">
        <w:rPr>
          <w:rFonts w:asciiTheme="minorHAnsi" w:hAnsiTheme="minorHAnsi"/>
        </w:rPr>
        <w:t xml:space="preserve"> module (--bins option specified), classified with the </w:t>
      </w:r>
      <w:proofErr w:type="spellStart"/>
      <w:r w:rsidRPr="00331B51">
        <w:rPr>
          <w:rFonts w:asciiTheme="minorHAnsi" w:hAnsiTheme="minorHAnsi"/>
        </w:rPr>
        <w:t>Classify_bins</w:t>
      </w:r>
      <w:proofErr w:type="spellEnd"/>
      <w:r w:rsidRPr="00331B51">
        <w:rPr>
          <w:rFonts w:asciiTheme="minorHAnsi" w:hAnsiTheme="minorHAnsi"/>
        </w:rPr>
        <w:t xml:space="preserve"> module (default parameters), and quantified with the </w:t>
      </w:r>
      <w:proofErr w:type="spellStart"/>
      <w:r w:rsidRPr="00331B51">
        <w:rPr>
          <w:rFonts w:asciiTheme="minorHAnsi" w:hAnsiTheme="minorHAnsi"/>
        </w:rPr>
        <w:t>Quant_bins</w:t>
      </w:r>
      <w:proofErr w:type="spellEnd"/>
      <w:r w:rsidRPr="00331B51">
        <w:rPr>
          <w:rFonts w:asciiTheme="minorHAnsi" w:hAnsiTheme="minorHAnsi"/>
        </w:rPr>
        <w:t xml:space="preserve"> module (default parameters). Gene prediction and functional annotation of the co-assembly was done with the JGI Integrated Microbial Genomes &amp; Microbiomes (IMG) annotation service.</w:t>
      </w:r>
    </w:p>
    <w:p w14:paraId="316A2328" w14:textId="77777777" w:rsidR="000051E8" w:rsidRPr="00331B51" w:rsidRDefault="000051E8" w:rsidP="000051E8">
      <w:pPr>
        <w:rPr>
          <w:rFonts w:asciiTheme="minorHAnsi" w:hAnsiTheme="minorHAnsi"/>
        </w:rPr>
      </w:pPr>
    </w:p>
    <w:p w14:paraId="20F35189" w14:textId="5669030E" w:rsidR="000051E8" w:rsidRPr="00331B51" w:rsidRDefault="000051E8">
      <w:pPr>
        <w:rPr>
          <w:rFonts w:asciiTheme="minorHAnsi" w:hAnsiTheme="minorHAnsi" w:cstheme="minorBidi"/>
          <w:b/>
        </w:rPr>
      </w:pPr>
    </w:p>
    <w:p w14:paraId="77E08F0D" w14:textId="77777777" w:rsidR="003948BF" w:rsidRPr="00331B51" w:rsidRDefault="003948BF">
      <w:pPr>
        <w:rPr>
          <w:rFonts w:asciiTheme="minorHAnsi" w:hAnsiTheme="minorHAnsi" w:cstheme="minorBidi"/>
          <w:b/>
        </w:rPr>
      </w:pPr>
      <w:r w:rsidRPr="00331B51">
        <w:rPr>
          <w:rFonts w:asciiTheme="minorHAnsi" w:hAnsiTheme="minorHAnsi" w:cstheme="minorBidi"/>
          <w:b/>
        </w:rPr>
        <w:br w:type="page"/>
      </w:r>
    </w:p>
    <w:p w14:paraId="0FF3ACC7" w14:textId="3874E777" w:rsidR="00A54FB8" w:rsidRPr="00331B51" w:rsidRDefault="00B94FAA" w:rsidP="00456013">
      <w:pPr>
        <w:rPr>
          <w:rFonts w:asciiTheme="minorHAnsi" w:hAnsiTheme="minorHAnsi" w:cstheme="minorBidi"/>
          <w:b/>
        </w:rPr>
      </w:pPr>
      <w:r w:rsidRPr="00331B51">
        <w:rPr>
          <w:rFonts w:asciiTheme="minorHAnsi" w:hAnsiTheme="minorHAnsi" w:cstheme="minorBidi"/>
          <w:b/>
        </w:rPr>
        <w:lastRenderedPageBreak/>
        <w:t>BIBLIOGRAPHY</w:t>
      </w:r>
    </w:p>
    <w:p w14:paraId="6C141D4B" w14:textId="77777777" w:rsidR="0063603C" w:rsidRPr="0063603C" w:rsidRDefault="00A54FB8" w:rsidP="0063603C">
      <w:pPr>
        <w:pStyle w:val="EndNoteBibliography"/>
        <w:ind w:left="720" w:hanging="720"/>
        <w:rPr>
          <w:noProof/>
        </w:rPr>
      </w:pPr>
      <w:r w:rsidRPr="00331B51">
        <w:rPr>
          <w:rFonts w:asciiTheme="minorHAnsi" w:hAnsiTheme="minorHAnsi" w:cstheme="minorBidi"/>
        </w:rPr>
        <w:fldChar w:fldCharType="begin"/>
      </w:r>
      <w:r w:rsidRPr="00331B51">
        <w:rPr>
          <w:rFonts w:asciiTheme="minorHAnsi" w:hAnsiTheme="minorHAnsi" w:cstheme="minorBidi"/>
        </w:rPr>
        <w:instrText xml:space="preserve"> ADDIN EN.REFLIST </w:instrText>
      </w:r>
      <w:r w:rsidRPr="00331B51">
        <w:rPr>
          <w:rFonts w:asciiTheme="minorHAnsi" w:hAnsiTheme="minorHAnsi" w:cstheme="minorBidi"/>
        </w:rPr>
        <w:fldChar w:fldCharType="separate"/>
      </w:r>
      <w:r w:rsidR="0063603C" w:rsidRPr="0063603C">
        <w:rPr>
          <w:noProof/>
        </w:rPr>
        <w:t>1.</w:t>
      </w:r>
      <w:r w:rsidR="0063603C" w:rsidRPr="0063603C">
        <w:rPr>
          <w:noProof/>
        </w:rPr>
        <w:tab/>
        <w:t xml:space="preserve">Louca S, Jacques SMS, Pires APF, Leal JS, Srivastava DS, Parfrey LW, Farjalla VF, Doebeli M: </w:t>
      </w:r>
      <w:r w:rsidR="0063603C" w:rsidRPr="0063603C">
        <w:rPr>
          <w:b/>
          <w:noProof/>
        </w:rPr>
        <w:t>High taxonomic variability despite stable functional structure across microbial communities</w:t>
      </w:r>
      <w:r w:rsidR="0063603C" w:rsidRPr="0063603C">
        <w:rPr>
          <w:noProof/>
        </w:rPr>
        <w:t xml:space="preserve">. </w:t>
      </w:r>
      <w:r w:rsidR="0063603C" w:rsidRPr="0063603C">
        <w:rPr>
          <w:i/>
          <w:noProof/>
        </w:rPr>
        <w:t xml:space="preserve">Nat Ecol Evol </w:t>
      </w:r>
      <w:r w:rsidR="0063603C" w:rsidRPr="0063603C">
        <w:rPr>
          <w:noProof/>
        </w:rPr>
        <w:t xml:space="preserve">2016, </w:t>
      </w:r>
      <w:r w:rsidR="0063603C" w:rsidRPr="0063603C">
        <w:rPr>
          <w:b/>
          <w:noProof/>
        </w:rPr>
        <w:t>1</w:t>
      </w:r>
      <w:r w:rsidR="0063603C" w:rsidRPr="0063603C">
        <w:rPr>
          <w:noProof/>
        </w:rPr>
        <w:t>(1):15.</w:t>
      </w:r>
    </w:p>
    <w:p w14:paraId="70B966D3" w14:textId="77777777" w:rsidR="0063603C" w:rsidRPr="0063603C" w:rsidRDefault="0063603C" w:rsidP="0063603C">
      <w:pPr>
        <w:pStyle w:val="EndNoteBibliography"/>
        <w:ind w:left="720" w:hanging="720"/>
        <w:rPr>
          <w:noProof/>
        </w:rPr>
      </w:pPr>
      <w:r w:rsidRPr="0063603C">
        <w:rPr>
          <w:noProof/>
        </w:rPr>
        <w:t>2.</w:t>
      </w:r>
      <w:r w:rsidRPr="0063603C">
        <w:rPr>
          <w:noProof/>
        </w:rPr>
        <w:tab/>
        <w:t xml:space="preserve">Nie Y, Zhao JY, Tang YQ, Guo P, Yang Y, Wu XL, Zhao F: </w:t>
      </w:r>
      <w:r w:rsidRPr="0063603C">
        <w:rPr>
          <w:b/>
          <w:noProof/>
        </w:rPr>
        <w:t>Species Divergence vs. Functional Convergence Characterizes Crude Oil Microbial Community Assembly</w:t>
      </w:r>
      <w:r w:rsidRPr="0063603C">
        <w:rPr>
          <w:noProof/>
        </w:rPr>
        <w:t xml:space="preserve">. </w:t>
      </w:r>
      <w:r w:rsidRPr="0063603C">
        <w:rPr>
          <w:i/>
          <w:noProof/>
        </w:rPr>
        <w:t xml:space="preserve">Front Microbiol </w:t>
      </w:r>
      <w:r w:rsidRPr="0063603C">
        <w:rPr>
          <w:noProof/>
        </w:rPr>
        <w:t xml:space="preserve">2016, </w:t>
      </w:r>
      <w:r w:rsidRPr="0063603C">
        <w:rPr>
          <w:b/>
          <w:noProof/>
        </w:rPr>
        <w:t>7</w:t>
      </w:r>
      <w:r w:rsidRPr="0063603C">
        <w:rPr>
          <w:noProof/>
        </w:rPr>
        <w:t>:1254.</w:t>
      </w:r>
    </w:p>
    <w:p w14:paraId="00E8ED4B" w14:textId="77777777" w:rsidR="0063603C" w:rsidRPr="0063603C" w:rsidRDefault="0063603C" w:rsidP="0063603C">
      <w:pPr>
        <w:pStyle w:val="EndNoteBibliography"/>
        <w:ind w:left="720" w:hanging="720"/>
        <w:rPr>
          <w:noProof/>
        </w:rPr>
      </w:pPr>
      <w:r w:rsidRPr="0063603C">
        <w:rPr>
          <w:noProof/>
        </w:rPr>
        <w:t>3.</w:t>
      </w:r>
      <w:r w:rsidRPr="0063603C">
        <w:rPr>
          <w:noProof/>
        </w:rPr>
        <w:tab/>
        <w:t xml:space="preserve">Jurburg SD, Nunes I, Brejnrod A, Jacquiod S, Prieme A, Sorensen SJ, Van Elsas JD, Salles JF: </w:t>
      </w:r>
      <w:r w:rsidRPr="0063603C">
        <w:rPr>
          <w:b/>
          <w:noProof/>
        </w:rPr>
        <w:t>Legacy Effects on the Recovery of Soil Bacterial Communities from Extreme Temperature Perturbation</w:t>
      </w:r>
      <w:r w:rsidRPr="0063603C">
        <w:rPr>
          <w:noProof/>
        </w:rPr>
        <w:t xml:space="preserve">. </w:t>
      </w:r>
      <w:r w:rsidRPr="0063603C">
        <w:rPr>
          <w:i/>
          <w:noProof/>
        </w:rPr>
        <w:t xml:space="preserve">Front Microbiol </w:t>
      </w:r>
      <w:r w:rsidRPr="0063603C">
        <w:rPr>
          <w:noProof/>
        </w:rPr>
        <w:t xml:space="preserve">2017, </w:t>
      </w:r>
      <w:r w:rsidRPr="0063603C">
        <w:rPr>
          <w:b/>
          <w:noProof/>
        </w:rPr>
        <w:t>8</w:t>
      </w:r>
      <w:r w:rsidRPr="0063603C">
        <w:rPr>
          <w:noProof/>
        </w:rPr>
        <w:t>:1832.</w:t>
      </w:r>
    </w:p>
    <w:p w14:paraId="40937290" w14:textId="77777777" w:rsidR="0063603C" w:rsidRPr="0063603C" w:rsidRDefault="0063603C" w:rsidP="0063603C">
      <w:pPr>
        <w:pStyle w:val="EndNoteBibliography"/>
        <w:ind w:left="720" w:hanging="720"/>
        <w:rPr>
          <w:noProof/>
        </w:rPr>
      </w:pPr>
      <w:r w:rsidRPr="0063603C">
        <w:rPr>
          <w:noProof/>
        </w:rPr>
        <w:t>4.</w:t>
      </w:r>
      <w:r w:rsidRPr="0063603C">
        <w:rPr>
          <w:noProof/>
        </w:rPr>
        <w:tab/>
        <w:t xml:space="preserve">Raymond F, Deraspe M, Boissinot M, Bergeron MG, Corbeil J: </w:t>
      </w:r>
      <w:r w:rsidRPr="0063603C">
        <w:rPr>
          <w:b/>
          <w:noProof/>
        </w:rPr>
        <w:t>Partial recovery of microbiomes after antibiotic treatment</w:t>
      </w:r>
      <w:r w:rsidRPr="0063603C">
        <w:rPr>
          <w:noProof/>
        </w:rPr>
        <w:t xml:space="preserve">. </w:t>
      </w:r>
      <w:r w:rsidRPr="0063603C">
        <w:rPr>
          <w:i/>
          <w:noProof/>
        </w:rPr>
        <w:t xml:space="preserve">Gut Microbes </w:t>
      </w:r>
      <w:r w:rsidRPr="0063603C">
        <w:rPr>
          <w:noProof/>
        </w:rPr>
        <w:t xml:space="preserve">2016, </w:t>
      </w:r>
      <w:r w:rsidRPr="0063603C">
        <w:rPr>
          <w:b/>
          <w:noProof/>
        </w:rPr>
        <w:t>7</w:t>
      </w:r>
      <w:r w:rsidRPr="0063603C">
        <w:rPr>
          <w:noProof/>
        </w:rPr>
        <w:t>(5):428-434.</w:t>
      </w:r>
    </w:p>
    <w:p w14:paraId="2CFBE61D" w14:textId="77777777" w:rsidR="0063603C" w:rsidRPr="0063603C" w:rsidRDefault="0063603C" w:rsidP="0063603C">
      <w:pPr>
        <w:pStyle w:val="EndNoteBibliography"/>
        <w:ind w:left="720" w:hanging="720"/>
        <w:rPr>
          <w:noProof/>
        </w:rPr>
      </w:pPr>
      <w:r w:rsidRPr="0063603C">
        <w:rPr>
          <w:noProof/>
        </w:rPr>
        <w:t>5.</w:t>
      </w:r>
      <w:r w:rsidRPr="0063603C">
        <w:rPr>
          <w:noProof/>
        </w:rPr>
        <w:tab/>
        <w:t xml:space="preserve">Lozupone CA, Stombaugh JI, Gordon JI, Jansson JK, Knight R: </w:t>
      </w:r>
      <w:r w:rsidRPr="0063603C">
        <w:rPr>
          <w:b/>
          <w:noProof/>
        </w:rPr>
        <w:t>Diversity, stability and resilience of the human gut microbiota</w:t>
      </w:r>
      <w:r w:rsidRPr="0063603C">
        <w:rPr>
          <w:noProof/>
        </w:rPr>
        <w:t xml:space="preserve">. </w:t>
      </w:r>
      <w:r w:rsidRPr="0063603C">
        <w:rPr>
          <w:i/>
          <w:noProof/>
        </w:rPr>
        <w:t xml:space="preserve">Nature </w:t>
      </w:r>
      <w:r w:rsidRPr="0063603C">
        <w:rPr>
          <w:noProof/>
        </w:rPr>
        <w:t xml:space="preserve">2012, </w:t>
      </w:r>
      <w:r w:rsidRPr="0063603C">
        <w:rPr>
          <w:b/>
          <w:noProof/>
        </w:rPr>
        <w:t>489</w:t>
      </w:r>
      <w:r w:rsidRPr="0063603C">
        <w:rPr>
          <w:noProof/>
        </w:rPr>
        <w:t>(7415):220-230.</w:t>
      </w:r>
    </w:p>
    <w:p w14:paraId="0923B97E" w14:textId="77777777" w:rsidR="0063603C" w:rsidRPr="0063603C" w:rsidRDefault="0063603C" w:rsidP="0063603C">
      <w:pPr>
        <w:pStyle w:val="EndNoteBibliography"/>
        <w:ind w:left="720" w:hanging="720"/>
        <w:rPr>
          <w:noProof/>
        </w:rPr>
      </w:pPr>
      <w:r w:rsidRPr="0063603C">
        <w:rPr>
          <w:noProof/>
        </w:rPr>
        <w:t>6.</w:t>
      </w:r>
      <w:r w:rsidRPr="0063603C">
        <w:rPr>
          <w:noProof/>
        </w:rPr>
        <w:tab/>
        <w:t xml:space="preserve">Finstad KM, Probst AJ, Thomas BC, Andersen GL, Demergasso C, Echeverria A, Amundson RG, Banfield JF: </w:t>
      </w:r>
      <w:r w:rsidRPr="0063603C">
        <w:rPr>
          <w:b/>
          <w:noProof/>
        </w:rPr>
        <w:t>Microbial Community Structure and the Persistence of Cyanobacterial Populations in Salt Crusts of the Hyperarid Atacama Desert from Genome-Resolved Metagenomics</w:t>
      </w:r>
      <w:r w:rsidRPr="0063603C">
        <w:rPr>
          <w:noProof/>
        </w:rPr>
        <w:t xml:space="preserve">. </w:t>
      </w:r>
      <w:r w:rsidRPr="0063603C">
        <w:rPr>
          <w:i/>
          <w:noProof/>
        </w:rPr>
        <w:t xml:space="preserve">Front Microbiol </w:t>
      </w:r>
      <w:r w:rsidRPr="0063603C">
        <w:rPr>
          <w:noProof/>
        </w:rPr>
        <w:t xml:space="preserve">2017, </w:t>
      </w:r>
      <w:r w:rsidRPr="0063603C">
        <w:rPr>
          <w:b/>
          <w:noProof/>
        </w:rPr>
        <w:t>8</w:t>
      </w:r>
      <w:r w:rsidRPr="0063603C">
        <w:rPr>
          <w:noProof/>
        </w:rPr>
        <w:t>:1435.</w:t>
      </w:r>
    </w:p>
    <w:p w14:paraId="3E901A52" w14:textId="77777777" w:rsidR="0063603C" w:rsidRPr="0063603C" w:rsidRDefault="0063603C" w:rsidP="0063603C">
      <w:pPr>
        <w:pStyle w:val="EndNoteBibliography"/>
        <w:ind w:left="720" w:hanging="720"/>
        <w:rPr>
          <w:noProof/>
        </w:rPr>
      </w:pPr>
      <w:r w:rsidRPr="0063603C">
        <w:rPr>
          <w:noProof/>
        </w:rPr>
        <w:t>7.</w:t>
      </w:r>
      <w:r w:rsidRPr="0063603C">
        <w:rPr>
          <w:noProof/>
        </w:rPr>
        <w:tab/>
        <w:t xml:space="preserve">Crits-Christoph A, Gelsinger DR, Ma B, Wierzchos J, Ravel J, Davila A, Casero MC, DiRuggiero J: </w:t>
      </w:r>
      <w:r w:rsidRPr="0063603C">
        <w:rPr>
          <w:b/>
          <w:noProof/>
        </w:rPr>
        <w:t>Functional interactions of archaea, bacteria and viruses in a hypersaline endolithic community</w:t>
      </w:r>
      <w:r w:rsidRPr="0063603C">
        <w:rPr>
          <w:noProof/>
        </w:rPr>
        <w:t xml:space="preserve">. </w:t>
      </w:r>
      <w:r w:rsidRPr="0063603C">
        <w:rPr>
          <w:i/>
          <w:noProof/>
        </w:rPr>
        <w:t xml:space="preserve">Environ Microbiol </w:t>
      </w:r>
      <w:r w:rsidRPr="0063603C">
        <w:rPr>
          <w:noProof/>
        </w:rPr>
        <w:t xml:space="preserve">2016, </w:t>
      </w:r>
      <w:r w:rsidRPr="0063603C">
        <w:rPr>
          <w:b/>
          <w:noProof/>
        </w:rPr>
        <w:t>18</w:t>
      </w:r>
      <w:r w:rsidRPr="0063603C">
        <w:rPr>
          <w:noProof/>
        </w:rPr>
        <w:t>(6):2064-2077.</w:t>
      </w:r>
    </w:p>
    <w:p w14:paraId="772D7306" w14:textId="77777777" w:rsidR="0063603C" w:rsidRPr="0063603C" w:rsidRDefault="0063603C" w:rsidP="0063603C">
      <w:pPr>
        <w:pStyle w:val="EndNoteBibliography"/>
        <w:ind w:left="720" w:hanging="720"/>
        <w:rPr>
          <w:noProof/>
        </w:rPr>
      </w:pPr>
      <w:r w:rsidRPr="0063603C">
        <w:rPr>
          <w:noProof/>
        </w:rPr>
        <w:t>8.</w:t>
      </w:r>
      <w:r w:rsidRPr="0063603C">
        <w:rPr>
          <w:noProof/>
        </w:rPr>
        <w:tab/>
        <w:t>Robinson CK, Wierzchos J, Black C, Crits-Christoph A, Ma B, Ravel J, Ascaso C, Artieda O, Valea S, Roldan M</w:t>
      </w:r>
      <w:r w:rsidRPr="0063603C">
        <w:rPr>
          <w:i/>
          <w:noProof/>
        </w:rPr>
        <w:t xml:space="preserve"> et al</w:t>
      </w:r>
      <w:r w:rsidRPr="0063603C">
        <w:rPr>
          <w:noProof/>
        </w:rPr>
        <w:t xml:space="preserve">: </w:t>
      </w:r>
      <w:r w:rsidRPr="0063603C">
        <w:rPr>
          <w:b/>
          <w:noProof/>
        </w:rPr>
        <w:t>Microbial diversity and the presence of algae in halite endolithic communities are correlated to atmospheric moisture in the hyper-arid zone of the Atacama Desert</w:t>
      </w:r>
      <w:r w:rsidRPr="0063603C">
        <w:rPr>
          <w:noProof/>
        </w:rPr>
        <w:t xml:space="preserve">. </w:t>
      </w:r>
      <w:r w:rsidRPr="0063603C">
        <w:rPr>
          <w:i/>
          <w:noProof/>
        </w:rPr>
        <w:t xml:space="preserve">Environ Microbiol </w:t>
      </w:r>
      <w:r w:rsidRPr="0063603C">
        <w:rPr>
          <w:noProof/>
        </w:rPr>
        <w:t xml:space="preserve">2015, </w:t>
      </w:r>
      <w:r w:rsidRPr="0063603C">
        <w:rPr>
          <w:b/>
          <w:noProof/>
        </w:rPr>
        <w:t>17</w:t>
      </w:r>
      <w:r w:rsidRPr="0063603C">
        <w:rPr>
          <w:noProof/>
        </w:rPr>
        <w:t>:299-315.</w:t>
      </w:r>
    </w:p>
    <w:p w14:paraId="4ED4EFB7" w14:textId="68997CD8" w:rsidR="0063603C" w:rsidRPr="0063603C" w:rsidRDefault="0063603C" w:rsidP="0063603C">
      <w:pPr>
        <w:pStyle w:val="EndNoteBibliography"/>
        <w:ind w:left="720" w:hanging="720"/>
        <w:rPr>
          <w:noProof/>
        </w:rPr>
      </w:pPr>
      <w:r w:rsidRPr="0063603C">
        <w:rPr>
          <w:noProof/>
        </w:rPr>
        <w:t>9.</w:t>
      </w:r>
      <w:r w:rsidRPr="0063603C">
        <w:rPr>
          <w:noProof/>
        </w:rPr>
        <w:tab/>
        <w:t>Mongodin EF, Nelson KE, Daugherty S, DeBoy RT, Wister J, Khouri H, Weidman J, Walsh DA, Papke RT, Sanchez Perez G</w:t>
      </w:r>
      <w:r w:rsidRPr="0063603C">
        <w:rPr>
          <w:i/>
          <w:noProof/>
        </w:rPr>
        <w:t xml:space="preserve"> et al</w:t>
      </w:r>
      <w:r w:rsidRPr="0063603C">
        <w:rPr>
          <w:noProof/>
        </w:rPr>
        <w:t xml:space="preserve">: </w:t>
      </w:r>
      <w:r w:rsidRPr="0063603C">
        <w:rPr>
          <w:b/>
          <w:noProof/>
        </w:rPr>
        <w:t>The genome of Salinibacter ruber: Convergence and gene exchange among hyperhalophilic bacteria and archaea</w:t>
      </w:r>
      <w:r w:rsidRPr="0063603C">
        <w:rPr>
          <w:noProof/>
        </w:rPr>
        <w:t xml:space="preserve">. </w:t>
      </w:r>
      <w:r w:rsidRPr="0063603C">
        <w:rPr>
          <w:i/>
          <w:noProof/>
        </w:rPr>
        <w:t xml:space="preserve">PNAS </w:t>
      </w:r>
      <w:r w:rsidRPr="0063603C">
        <w:rPr>
          <w:noProof/>
        </w:rPr>
        <w:t xml:space="preserve">2005, </w:t>
      </w:r>
      <w:hyperlink r:id="rId13" w:history="1">
        <w:r w:rsidRPr="0063603C">
          <w:rPr>
            <w:rStyle w:val="Hyperlink"/>
            <w:noProof/>
          </w:rPr>
          <w:t>http://www.pnas.org/cgi/content/abstract/0509073102v1:0509073102</w:t>
        </w:r>
      </w:hyperlink>
      <w:r w:rsidRPr="0063603C">
        <w:rPr>
          <w:noProof/>
        </w:rPr>
        <w:t>.</w:t>
      </w:r>
    </w:p>
    <w:p w14:paraId="5D2037B4" w14:textId="77777777" w:rsidR="0063603C" w:rsidRPr="0063603C" w:rsidRDefault="0063603C" w:rsidP="0063603C">
      <w:pPr>
        <w:pStyle w:val="EndNoteBibliography"/>
        <w:ind w:left="720" w:hanging="720"/>
        <w:rPr>
          <w:noProof/>
        </w:rPr>
      </w:pPr>
      <w:r w:rsidRPr="0063603C">
        <w:rPr>
          <w:noProof/>
        </w:rPr>
        <w:t>10.</w:t>
      </w:r>
      <w:r w:rsidRPr="0063603C">
        <w:rPr>
          <w:noProof/>
        </w:rPr>
        <w:tab/>
        <w:t xml:space="preserve">Monard C, Gantner S, Bertilsson S, Hallin S, Stenlid J: </w:t>
      </w:r>
      <w:r w:rsidRPr="0063603C">
        <w:rPr>
          <w:b/>
          <w:noProof/>
        </w:rPr>
        <w:t>Habitat generalists and specialists in microbial communities across a terrestrial-freshwater gradient</w:t>
      </w:r>
      <w:r w:rsidRPr="0063603C">
        <w:rPr>
          <w:noProof/>
        </w:rPr>
        <w:t xml:space="preserve">. </w:t>
      </w:r>
      <w:r w:rsidRPr="0063603C">
        <w:rPr>
          <w:i/>
          <w:noProof/>
        </w:rPr>
        <w:t xml:space="preserve">Sci Rep </w:t>
      </w:r>
      <w:r w:rsidRPr="0063603C">
        <w:rPr>
          <w:noProof/>
        </w:rPr>
        <w:t xml:space="preserve">2016, </w:t>
      </w:r>
      <w:r w:rsidRPr="0063603C">
        <w:rPr>
          <w:b/>
          <w:noProof/>
        </w:rPr>
        <w:t>6</w:t>
      </w:r>
      <w:r w:rsidRPr="0063603C">
        <w:rPr>
          <w:noProof/>
        </w:rPr>
        <w:t>:37719.</w:t>
      </w:r>
    </w:p>
    <w:p w14:paraId="7D36DBFA" w14:textId="77777777" w:rsidR="0063603C" w:rsidRPr="0063603C" w:rsidRDefault="0063603C" w:rsidP="0063603C">
      <w:pPr>
        <w:pStyle w:val="EndNoteBibliography"/>
        <w:ind w:left="720" w:hanging="720"/>
        <w:rPr>
          <w:noProof/>
        </w:rPr>
      </w:pPr>
      <w:r w:rsidRPr="0063603C">
        <w:rPr>
          <w:noProof/>
        </w:rPr>
        <w:t>11.</w:t>
      </w:r>
      <w:r w:rsidRPr="0063603C">
        <w:rPr>
          <w:noProof/>
        </w:rPr>
        <w:tab/>
        <w:t xml:space="preserve">Oren A: </w:t>
      </w:r>
      <w:r w:rsidRPr="0063603C">
        <w:rPr>
          <w:b/>
          <w:noProof/>
        </w:rPr>
        <w:t>Bioenergetic aspects of halophilism</w:t>
      </w:r>
      <w:r w:rsidRPr="0063603C">
        <w:rPr>
          <w:noProof/>
        </w:rPr>
        <w:t xml:space="preserve">. </w:t>
      </w:r>
      <w:r w:rsidRPr="0063603C">
        <w:rPr>
          <w:i/>
          <w:noProof/>
        </w:rPr>
        <w:t xml:space="preserve">Microbiol Mol Biol Rev </w:t>
      </w:r>
      <w:r w:rsidRPr="0063603C">
        <w:rPr>
          <w:noProof/>
        </w:rPr>
        <w:t xml:space="preserve">1999, </w:t>
      </w:r>
      <w:r w:rsidRPr="0063603C">
        <w:rPr>
          <w:b/>
          <w:noProof/>
        </w:rPr>
        <w:t>63</w:t>
      </w:r>
      <w:r w:rsidRPr="0063603C">
        <w:rPr>
          <w:noProof/>
        </w:rPr>
        <w:t>(2):334-348.</w:t>
      </w:r>
    </w:p>
    <w:p w14:paraId="2D2D18C1" w14:textId="77777777" w:rsidR="0063603C" w:rsidRPr="0063603C" w:rsidRDefault="0063603C" w:rsidP="0063603C">
      <w:pPr>
        <w:pStyle w:val="EndNoteBibliography"/>
        <w:ind w:left="720" w:hanging="720"/>
        <w:rPr>
          <w:noProof/>
        </w:rPr>
      </w:pPr>
      <w:r w:rsidRPr="0063603C">
        <w:rPr>
          <w:noProof/>
        </w:rPr>
        <w:t>12.</w:t>
      </w:r>
      <w:r w:rsidRPr="0063603C">
        <w:rPr>
          <w:noProof/>
        </w:rPr>
        <w:tab/>
        <w:t xml:space="preserve">Oren A: </w:t>
      </w:r>
      <w:r w:rsidRPr="0063603C">
        <w:rPr>
          <w:b/>
          <w:noProof/>
        </w:rPr>
        <w:t>Life at high salt concentrations, intracellular KCl concentrations, and acidic proteomes</w:t>
      </w:r>
      <w:r w:rsidRPr="0063603C">
        <w:rPr>
          <w:noProof/>
        </w:rPr>
        <w:t xml:space="preserve">. </w:t>
      </w:r>
      <w:r w:rsidRPr="0063603C">
        <w:rPr>
          <w:i/>
          <w:noProof/>
        </w:rPr>
        <w:t xml:space="preserve">Front Microbiol </w:t>
      </w:r>
      <w:r w:rsidRPr="0063603C">
        <w:rPr>
          <w:noProof/>
        </w:rPr>
        <w:t xml:space="preserve">2013, </w:t>
      </w:r>
      <w:r w:rsidRPr="0063603C">
        <w:rPr>
          <w:b/>
          <w:noProof/>
        </w:rPr>
        <w:t>4</w:t>
      </w:r>
      <w:r w:rsidRPr="0063603C">
        <w:rPr>
          <w:noProof/>
        </w:rPr>
        <w:t>:315.</w:t>
      </w:r>
    </w:p>
    <w:p w14:paraId="6A46477F" w14:textId="77777777" w:rsidR="0063603C" w:rsidRPr="0063603C" w:rsidRDefault="0063603C" w:rsidP="0063603C">
      <w:pPr>
        <w:pStyle w:val="EndNoteBibliography"/>
        <w:ind w:left="720" w:hanging="720"/>
        <w:rPr>
          <w:noProof/>
        </w:rPr>
      </w:pPr>
      <w:r w:rsidRPr="0063603C">
        <w:rPr>
          <w:noProof/>
        </w:rPr>
        <w:t>13.</w:t>
      </w:r>
      <w:r w:rsidRPr="0063603C">
        <w:rPr>
          <w:noProof/>
        </w:rPr>
        <w:tab/>
        <w:t xml:space="preserve">Paul S, Bag SK, Das S, Harvill ET, Dutta C: </w:t>
      </w:r>
      <w:r w:rsidRPr="0063603C">
        <w:rPr>
          <w:b/>
          <w:noProof/>
        </w:rPr>
        <w:t>Molecular signature of hypersaline adaptation: insights from genome and proteome composition of halophilic prokaryotes</w:t>
      </w:r>
      <w:r w:rsidRPr="0063603C">
        <w:rPr>
          <w:noProof/>
        </w:rPr>
        <w:t xml:space="preserve">. </w:t>
      </w:r>
      <w:r w:rsidRPr="0063603C">
        <w:rPr>
          <w:i/>
          <w:noProof/>
        </w:rPr>
        <w:t xml:space="preserve">Genome Biol </w:t>
      </w:r>
      <w:r w:rsidRPr="0063603C">
        <w:rPr>
          <w:noProof/>
        </w:rPr>
        <w:t xml:space="preserve">2008, </w:t>
      </w:r>
      <w:r w:rsidRPr="0063603C">
        <w:rPr>
          <w:b/>
          <w:noProof/>
        </w:rPr>
        <w:t>9</w:t>
      </w:r>
      <w:r w:rsidRPr="0063603C">
        <w:rPr>
          <w:noProof/>
        </w:rPr>
        <w:t>(4):R70.</w:t>
      </w:r>
    </w:p>
    <w:p w14:paraId="3E5F145B" w14:textId="77777777" w:rsidR="0063603C" w:rsidRPr="0063603C" w:rsidRDefault="0063603C" w:rsidP="0063603C">
      <w:pPr>
        <w:pStyle w:val="EndNoteBibliography"/>
        <w:ind w:left="720" w:hanging="720"/>
        <w:rPr>
          <w:noProof/>
        </w:rPr>
      </w:pPr>
      <w:r w:rsidRPr="0063603C">
        <w:rPr>
          <w:noProof/>
        </w:rPr>
        <w:t>14.</w:t>
      </w:r>
      <w:r w:rsidRPr="0063603C">
        <w:rPr>
          <w:noProof/>
        </w:rPr>
        <w:tab/>
        <w:t>Mongodin EF, Nelson KE, Daugherty S, Deboy RT, Wister J, Khouri H, Weidman J, Walsh DA, Papke RT, Sanchez Perez G</w:t>
      </w:r>
      <w:r w:rsidRPr="0063603C">
        <w:rPr>
          <w:i/>
          <w:noProof/>
        </w:rPr>
        <w:t xml:space="preserve"> et al</w:t>
      </w:r>
      <w:r w:rsidRPr="0063603C">
        <w:rPr>
          <w:noProof/>
        </w:rPr>
        <w:t xml:space="preserve">: </w:t>
      </w:r>
      <w:r w:rsidRPr="0063603C">
        <w:rPr>
          <w:b/>
          <w:noProof/>
        </w:rPr>
        <w:t>The genome of Salinibacter ruber: convergence and gene exchange among hyperhalophilic bacteria and archaea</w:t>
      </w:r>
      <w:r w:rsidRPr="0063603C">
        <w:rPr>
          <w:noProof/>
        </w:rPr>
        <w:t xml:space="preserve">. </w:t>
      </w:r>
      <w:r w:rsidRPr="0063603C">
        <w:rPr>
          <w:i/>
          <w:noProof/>
        </w:rPr>
        <w:t xml:space="preserve">Proc Natl Acad Sci U S A </w:t>
      </w:r>
      <w:r w:rsidRPr="0063603C">
        <w:rPr>
          <w:noProof/>
        </w:rPr>
        <w:t xml:space="preserve">2005, </w:t>
      </w:r>
      <w:r w:rsidRPr="0063603C">
        <w:rPr>
          <w:b/>
          <w:noProof/>
        </w:rPr>
        <w:t>102</w:t>
      </w:r>
      <w:r w:rsidRPr="0063603C">
        <w:rPr>
          <w:noProof/>
        </w:rPr>
        <w:t>(50):18147-18152.</w:t>
      </w:r>
    </w:p>
    <w:p w14:paraId="66480E3F" w14:textId="77777777" w:rsidR="0063603C" w:rsidRPr="0063603C" w:rsidRDefault="0063603C" w:rsidP="0063603C">
      <w:pPr>
        <w:pStyle w:val="EndNoteBibliography"/>
        <w:ind w:left="720" w:hanging="720"/>
        <w:rPr>
          <w:noProof/>
        </w:rPr>
      </w:pPr>
      <w:r w:rsidRPr="0063603C">
        <w:rPr>
          <w:noProof/>
        </w:rPr>
        <w:t>15.</w:t>
      </w:r>
      <w:r w:rsidRPr="0063603C">
        <w:rPr>
          <w:noProof/>
        </w:rPr>
        <w:tab/>
      </w:r>
      <w:r w:rsidRPr="00AC1DD8">
        <w:rPr>
          <w:noProof/>
          <w:highlight w:val="cyan"/>
          <w:rPrChange w:id="227" w:author="Jocelyne DiRuggiero" w:date="2018-07-10T13:12:00Z">
            <w:rPr>
              <w:noProof/>
            </w:rPr>
          </w:rPrChange>
        </w:rPr>
        <w:t>N. S, P. BJ, P. A:</w:t>
      </w:r>
      <w:r w:rsidRPr="0063603C">
        <w:rPr>
          <w:noProof/>
        </w:rPr>
        <w:t xml:space="preserve"> </w:t>
      </w:r>
      <w:r w:rsidRPr="0063603C">
        <w:rPr>
          <w:b/>
          <w:noProof/>
        </w:rPr>
        <w:t>Climate change along the arid coast of northern Chile</w:t>
      </w:r>
      <w:r w:rsidRPr="0063603C">
        <w:rPr>
          <w:noProof/>
        </w:rPr>
        <w:t xml:space="preserve">. </w:t>
      </w:r>
      <w:r w:rsidRPr="0063603C">
        <w:rPr>
          <w:i/>
          <w:noProof/>
        </w:rPr>
        <w:t xml:space="preserve">International Journal of Climatology </w:t>
      </w:r>
      <w:r w:rsidRPr="0063603C">
        <w:rPr>
          <w:noProof/>
        </w:rPr>
        <w:t xml:space="preserve">2012, </w:t>
      </w:r>
      <w:r w:rsidRPr="0063603C">
        <w:rPr>
          <w:b/>
          <w:noProof/>
        </w:rPr>
        <w:t>32</w:t>
      </w:r>
      <w:r w:rsidRPr="0063603C">
        <w:rPr>
          <w:noProof/>
        </w:rPr>
        <w:t>(12):1803-1814.</w:t>
      </w:r>
    </w:p>
    <w:p w14:paraId="3A3C8FD3" w14:textId="77777777" w:rsidR="0063603C" w:rsidRPr="0063603C" w:rsidRDefault="0063603C" w:rsidP="0063603C">
      <w:pPr>
        <w:pStyle w:val="EndNoteBibliography"/>
        <w:ind w:left="720" w:hanging="720"/>
        <w:rPr>
          <w:noProof/>
        </w:rPr>
      </w:pPr>
      <w:r w:rsidRPr="0063603C">
        <w:rPr>
          <w:noProof/>
        </w:rPr>
        <w:lastRenderedPageBreak/>
        <w:t>16.</w:t>
      </w:r>
      <w:r w:rsidRPr="0063603C">
        <w:rPr>
          <w:noProof/>
        </w:rPr>
        <w:tab/>
        <w:t xml:space="preserve">Bozkurt D, Rondanelli R, Garreaud R, Arriagada A: </w:t>
      </w:r>
      <w:r w:rsidRPr="0063603C">
        <w:rPr>
          <w:b/>
          <w:noProof/>
        </w:rPr>
        <w:t>Impact of Warmer Eastern Tropical Pacific SST on the March 2015 Atacama Floods</w:t>
      </w:r>
      <w:r w:rsidRPr="0063603C">
        <w:rPr>
          <w:noProof/>
        </w:rPr>
        <w:t xml:space="preserve">. </w:t>
      </w:r>
      <w:r w:rsidRPr="0063603C">
        <w:rPr>
          <w:i/>
          <w:noProof/>
        </w:rPr>
        <w:t xml:space="preserve">Monthly Weather Review </w:t>
      </w:r>
      <w:r w:rsidRPr="0063603C">
        <w:rPr>
          <w:noProof/>
        </w:rPr>
        <w:t xml:space="preserve">2016, </w:t>
      </w:r>
      <w:r w:rsidRPr="0063603C">
        <w:rPr>
          <w:b/>
          <w:noProof/>
        </w:rPr>
        <w:t>144</w:t>
      </w:r>
      <w:r w:rsidRPr="0063603C">
        <w:rPr>
          <w:noProof/>
        </w:rPr>
        <w:t>(11):4441-4460.</w:t>
      </w:r>
    </w:p>
    <w:p w14:paraId="3461B082" w14:textId="51EA153D" w:rsidR="0063603C" w:rsidRPr="0063603C" w:rsidRDefault="0063603C" w:rsidP="0063603C">
      <w:pPr>
        <w:pStyle w:val="EndNoteBibliography"/>
        <w:ind w:left="720" w:hanging="720"/>
        <w:rPr>
          <w:noProof/>
        </w:rPr>
      </w:pPr>
      <w:r w:rsidRPr="0063603C">
        <w:rPr>
          <w:noProof/>
        </w:rPr>
        <w:t>17.</w:t>
      </w:r>
      <w:r w:rsidRPr="0063603C">
        <w:rPr>
          <w:noProof/>
        </w:rPr>
        <w:tab/>
      </w:r>
      <w:r w:rsidRPr="0063603C">
        <w:rPr>
          <w:b/>
          <w:noProof/>
        </w:rPr>
        <w:t xml:space="preserve">Servicios Climáticos </w:t>
      </w:r>
      <w:r w:rsidRPr="0063603C">
        <w:rPr>
          <w:noProof/>
        </w:rPr>
        <w:t>[</w:t>
      </w:r>
      <w:hyperlink r:id="rId14" w:history="1">
        <w:r w:rsidRPr="0063603C">
          <w:rPr>
            <w:rStyle w:val="Hyperlink"/>
            <w:noProof/>
          </w:rPr>
          <w:t>https://climatologia.meteochile.gob.cl/application/index/productos/RE2009</w:t>
        </w:r>
      </w:hyperlink>
      <w:r w:rsidRPr="0063603C">
        <w:rPr>
          <w:noProof/>
        </w:rPr>
        <w:t>]</w:t>
      </w:r>
    </w:p>
    <w:p w14:paraId="4B5E6119" w14:textId="77777777" w:rsidR="0063603C" w:rsidRPr="0063603C" w:rsidRDefault="0063603C" w:rsidP="0063603C">
      <w:pPr>
        <w:pStyle w:val="EndNoteBibliography"/>
        <w:ind w:left="720" w:hanging="720"/>
        <w:rPr>
          <w:noProof/>
        </w:rPr>
      </w:pPr>
      <w:r w:rsidRPr="0063603C">
        <w:rPr>
          <w:noProof/>
        </w:rPr>
        <w:t>18.</w:t>
      </w:r>
      <w:r w:rsidRPr="0063603C">
        <w:rPr>
          <w:noProof/>
        </w:rPr>
        <w:tab/>
        <w:t xml:space="preserve">Davila AF, Hawes I, Ascaso C, Wierzchos J: </w:t>
      </w:r>
      <w:r w:rsidRPr="0063603C">
        <w:rPr>
          <w:b/>
          <w:noProof/>
        </w:rPr>
        <w:t>Salt deliquescence drives photosynthesis in the hyperarid Atacama Desert</w:t>
      </w:r>
      <w:r w:rsidRPr="0063603C">
        <w:rPr>
          <w:noProof/>
        </w:rPr>
        <w:t xml:space="preserve">. </w:t>
      </w:r>
      <w:r w:rsidRPr="0063603C">
        <w:rPr>
          <w:i/>
          <w:noProof/>
        </w:rPr>
        <w:t xml:space="preserve">Environ Microbial </w:t>
      </w:r>
      <w:r w:rsidRPr="0063603C">
        <w:rPr>
          <w:noProof/>
        </w:rPr>
        <w:t>2013, (DOI: 10.1111/1758-2229.12050).</w:t>
      </w:r>
    </w:p>
    <w:p w14:paraId="106E0297" w14:textId="77777777" w:rsidR="0063603C" w:rsidRPr="0063603C" w:rsidRDefault="0063603C" w:rsidP="0063603C">
      <w:pPr>
        <w:pStyle w:val="EndNoteBibliography"/>
        <w:ind w:left="720" w:hanging="720"/>
        <w:rPr>
          <w:noProof/>
        </w:rPr>
      </w:pPr>
      <w:r w:rsidRPr="0063603C">
        <w:rPr>
          <w:noProof/>
        </w:rPr>
        <w:t>19.</w:t>
      </w:r>
      <w:r w:rsidRPr="0063603C">
        <w:rPr>
          <w:noProof/>
        </w:rPr>
        <w:tab/>
        <w:t>Caporaso JG, Kuczynski J, Stombaugh J, Bittinger K, Bushman FD, Costello EK, Fierer N, Pena AG, Goodrich JK, Gordon JI</w:t>
      </w:r>
      <w:r w:rsidRPr="0063603C">
        <w:rPr>
          <w:i/>
          <w:noProof/>
        </w:rPr>
        <w:t xml:space="preserve"> et al</w:t>
      </w:r>
      <w:r w:rsidRPr="0063603C">
        <w:rPr>
          <w:noProof/>
        </w:rPr>
        <w:t xml:space="preserve">: </w:t>
      </w:r>
      <w:r w:rsidRPr="0063603C">
        <w:rPr>
          <w:b/>
          <w:noProof/>
        </w:rPr>
        <w:t>QIIME allows analysis of high-throughput community sequencing data</w:t>
      </w:r>
      <w:r w:rsidRPr="0063603C">
        <w:rPr>
          <w:noProof/>
        </w:rPr>
        <w:t xml:space="preserve">. </w:t>
      </w:r>
      <w:r w:rsidRPr="0063603C">
        <w:rPr>
          <w:i/>
          <w:noProof/>
        </w:rPr>
        <w:t xml:space="preserve">Nat Methods </w:t>
      </w:r>
      <w:r w:rsidRPr="0063603C">
        <w:rPr>
          <w:noProof/>
        </w:rPr>
        <w:t xml:space="preserve">2010, </w:t>
      </w:r>
      <w:r w:rsidRPr="0063603C">
        <w:rPr>
          <w:b/>
          <w:noProof/>
        </w:rPr>
        <w:t>7</w:t>
      </w:r>
      <w:r w:rsidRPr="0063603C">
        <w:rPr>
          <w:noProof/>
        </w:rPr>
        <w:t>(5):335-336.</w:t>
      </w:r>
    </w:p>
    <w:p w14:paraId="54BE9C54" w14:textId="77777777" w:rsidR="0063603C" w:rsidRPr="0063603C" w:rsidRDefault="0063603C" w:rsidP="0063603C">
      <w:pPr>
        <w:pStyle w:val="EndNoteBibliography"/>
        <w:ind w:left="720" w:hanging="720"/>
        <w:rPr>
          <w:noProof/>
        </w:rPr>
      </w:pPr>
      <w:r w:rsidRPr="0063603C">
        <w:rPr>
          <w:noProof/>
        </w:rPr>
        <w:t>20.</w:t>
      </w:r>
      <w:r w:rsidRPr="0063603C">
        <w:rPr>
          <w:noProof/>
        </w:rPr>
        <w:tab/>
        <w:t xml:space="preserve">Quast C, Pruesse E, Yilmaz P, Gerken J, Schweer T, Yarza P, Peplies J, Glockner FO: </w:t>
      </w:r>
      <w:r w:rsidRPr="0063603C">
        <w:rPr>
          <w:b/>
          <w:noProof/>
        </w:rPr>
        <w:t>The SILVA ribosomal RNA gene database project: improved data processing and web-based tools</w:t>
      </w:r>
      <w:r w:rsidRPr="0063603C">
        <w:rPr>
          <w:noProof/>
        </w:rPr>
        <w:t xml:space="preserve">. </w:t>
      </w:r>
      <w:r w:rsidRPr="0063603C">
        <w:rPr>
          <w:i/>
          <w:noProof/>
        </w:rPr>
        <w:t xml:space="preserve">Nucleic Acids Res </w:t>
      </w:r>
      <w:r w:rsidRPr="0063603C">
        <w:rPr>
          <w:noProof/>
        </w:rPr>
        <w:t xml:space="preserve">2013, </w:t>
      </w:r>
      <w:r w:rsidRPr="0063603C">
        <w:rPr>
          <w:b/>
          <w:noProof/>
        </w:rPr>
        <w:t>41</w:t>
      </w:r>
      <w:r w:rsidRPr="0063603C">
        <w:rPr>
          <w:noProof/>
        </w:rPr>
        <w:t>(Database issue):D590-596.</w:t>
      </w:r>
    </w:p>
    <w:p w14:paraId="14EFD8DA" w14:textId="77777777" w:rsidR="0063603C" w:rsidRPr="0063603C" w:rsidRDefault="0063603C" w:rsidP="0063603C">
      <w:pPr>
        <w:pStyle w:val="EndNoteBibliography"/>
        <w:ind w:left="720" w:hanging="720"/>
        <w:rPr>
          <w:noProof/>
        </w:rPr>
      </w:pPr>
      <w:r w:rsidRPr="0063603C">
        <w:rPr>
          <w:noProof/>
        </w:rPr>
        <w:t>21.</w:t>
      </w:r>
      <w:r w:rsidRPr="0063603C">
        <w:rPr>
          <w:noProof/>
        </w:rPr>
        <w:tab/>
        <w:t xml:space="preserve">Edgar RC: </w:t>
      </w:r>
      <w:r w:rsidRPr="0063603C">
        <w:rPr>
          <w:b/>
          <w:noProof/>
        </w:rPr>
        <w:t>Search and clustering orders of magnitude faster than BLAST</w:t>
      </w:r>
      <w:r w:rsidRPr="0063603C">
        <w:rPr>
          <w:noProof/>
        </w:rPr>
        <w:t xml:space="preserve">. </w:t>
      </w:r>
      <w:r w:rsidRPr="0063603C">
        <w:rPr>
          <w:i/>
          <w:noProof/>
        </w:rPr>
        <w:t xml:space="preserve">Bioinformatics </w:t>
      </w:r>
      <w:r w:rsidRPr="0063603C">
        <w:rPr>
          <w:noProof/>
        </w:rPr>
        <w:t xml:space="preserve">2010, </w:t>
      </w:r>
      <w:r w:rsidRPr="0063603C">
        <w:rPr>
          <w:b/>
          <w:noProof/>
        </w:rPr>
        <w:t>26</w:t>
      </w:r>
      <w:r w:rsidRPr="0063603C">
        <w:rPr>
          <w:noProof/>
        </w:rPr>
        <w:t>:2460-2461.</w:t>
      </w:r>
    </w:p>
    <w:p w14:paraId="4B46A877" w14:textId="05D00617" w:rsidR="0063603C" w:rsidRPr="0063603C" w:rsidRDefault="0063603C" w:rsidP="0063603C">
      <w:pPr>
        <w:pStyle w:val="EndNoteBibliography"/>
        <w:ind w:left="720" w:hanging="720"/>
        <w:rPr>
          <w:noProof/>
        </w:rPr>
      </w:pPr>
      <w:r w:rsidRPr="0063603C">
        <w:rPr>
          <w:noProof/>
        </w:rPr>
        <w:t>22.</w:t>
      </w:r>
      <w:r w:rsidRPr="0063603C">
        <w:rPr>
          <w:noProof/>
        </w:rPr>
        <w:tab/>
        <w:t>Waskom M, Botvinnik O, O'Kane D, Hobson P, Lukauskas S, Gemperline DC, Augspurger T, Halchenko Y, Cole JB, Warmenhoven J</w:t>
      </w:r>
      <w:r w:rsidRPr="0063603C">
        <w:rPr>
          <w:i/>
          <w:noProof/>
        </w:rPr>
        <w:t xml:space="preserve"> et al</w:t>
      </w:r>
      <w:r w:rsidRPr="0063603C">
        <w:rPr>
          <w:noProof/>
        </w:rPr>
        <w:t xml:space="preserve">: </w:t>
      </w:r>
      <w:r w:rsidRPr="0063603C">
        <w:rPr>
          <w:b/>
          <w:noProof/>
        </w:rPr>
        <w:t>Seaborn</w:t>
      </w:r>
      <w:r w:rsidRPr="0063603C">
        <w:rPr>
          <w:noProof/>
        </w:rPr>
        <w:t>. In</w:t>
      </w:r>
      <w:r w:rsidRPr="0063603C">
        <w:rPr>
          <w:i/>
          <w:noProof/>
        </w:rPr>
        <w:t>.</w:t>
      </w:r>
      <w:r w:rsidRPr="0063603C">
        <w:rPr>
          <w:noProof/>
        </w:rPr>
        <w:t xml:space="preserve">, 10.5281/zenodo.883859, 0.8.1 edn: GitHub; 2017: </w:t>
      </w:r>
      <w:hyperlink r:id="rId15" w:history="1">
        <w:r w:rsidRPr="0063603C">
          <w:rPr>
            <w:rStyle w:val="Hyperlink"/>
            <w:noProof/>
          </w:rPr>
          <w:t>https://github.com/mwaskom/seaborn</w:t>
        </w:r>
      </w:hyperlink>
      <w:r w:rsidRPr="0063603C">
        <w:rPr>
          <w:noProof/>
        </w:rPr>
        <w:t>.</w:t>
      </w:r>
    </w:p>
    <w:p w14:paraId="14D3456C" w14:textId="35D41683" w:rsidR="00E65B4A" w:rsidRPr="00331B51" w:rsidRDefault="00A54FB8" w:rsidP="00456013">
      <w:pPr>
        <w:rPr>
          <w:rFonts w:asciiTheme="minorHAnsi" w:hAnsiTheme="minorHAnsi" w:cstheme="minorBidi"/>
        </w:rPr>
      </w:pPr>
      <w:r w:rsidRPr="00331B51">
        <w:rPr>
          <w:rFonts w:asciiTheme="minorHAnsi" w:hAnsiTheme="minorHAnsi" w:cstheme="minorBidi"/>
        </w:rPr>
        <w:fldChar w:fldCharType="end"/>
      </w:r>
    </w:p>
    <w:sectPr w:rsidR="00E65B4A" w:rsidRPr="00331B51" w:rsidSect="002D2EC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ocelyne DiRuggiero" w:date="2018-07-10T18:51:00Z" w:initials="JD">
    <w:p w14:paraId="01F423B3" w14:textId="5F07D9DF" w:rsidR="00CE4DC5" w:rsidRDefault="00CE4DC5">
      <w:pPr>
        <w:pStyle w:val="CommentText"/>
      </w:pPr>
      <w:r>
        <w:rPr>
          <w:rStyle w:val="CommentReference"/>
        </w:rPr>
        <w:annotationRef/>
      </w:r>
      <w:r>
        <w:t>Nowhere you tell the reader how much data you got for each of the sequencing types you did, insert sizes, stats on the lib. This should be briefly stated in the results and refer to sup material where you give details</w:t>
      </w:r>
    </w:p>
  </w:comment>
  <w:comment w:id="13" w:author="Jocelyne DiRuggiero" w:date="2018-07-10T18:53:00Z" w:initials="JD">
    <w:p w14:paraId="6B406304" w14:textId="6B4AE125" w:rsidR="00CE4DC5" w:rsidRDefault="00CE4DC5">
      <w:pPr>
        <w:pStyle w:val="CommentText"/>
      </w:pPr>
      <w:r>
        <w:rPr>
          <w:rStyle w:val="CommentReference"/>
        </w:rPr>
        <w:annotationRef/>
      </w:r>
      <w:r>
        <w:t>This is not a result, this is a method. I suggest a map and table in sup material explaining all this. When, where, how many samples, replicates, time points …This should be tied to M&amp;M/sampling</w:t>
      </w:r>
    </w:p>
  </w:comment>
  <w:comment w:id="15" w:author="Jocelyne DiRuggiero" w:date="2018-07-10T16:28:00Z" w:initials="JD">
    <w:p w14:paraId="5AA75503" w14:textId="0E7AA694" w:rsidR="00CE4DC5" w:rsidRDefault="00CE4DC5">
      <w:pPr>
        <w:pStyle w:val="CommentText"/>
      </w:pPr>
      <w:r>
        <w:rPr>
          <w:rStyle w:val="CommentReference"/>
        </w:rPr>
        <w:annotationRef/>
      </w:r>
      <w:r>
        <w:t>I would call them site 1 and site 2</w:t>
      </w:r>
    </w:p>
  </w:comment>
  <w:comment w:id="16" w:author="Jocelyne DiRuggiero" w:date="2018-07-10T13:52:00Z" w:initials="JD">
    <w:p w14:paraId="648CF63E" w14:textId="1CEAC520" w:rsidR="00CE4DC5" w:rsidRDefault="00CE4DC5">
      <w:pPr>
        <w:pStyle w:val="CommentText"/>
      </w:pPr>
      <w:r>
        <w:rPr>
          <w:rStyle w:val="CommentReference"/>
        </w:rPr>
        <w:annotationRef/>
      </w:r>
      <w:r>
        <w:t>Phylum is not really middle of the range.</w:t>
      </w:r>
    </w:p>
  </w:comment>
  <w:comment w:id="20" w:author="Jocelyne DiRuggiero" w:date="2018-07-10T13:18:00Z" w:initials="JD">
    <w:p w14:paraId="3E669957" w14:textId="1D206E3B" w:rsidR="00CE4DC5" w:rsidRDefault="00CE4DC5">
      <w:pPr>
        <w:pStyle w:val="CommentText"/>
      </w:pPr>
      <w:r>
        <w:rPr>
          <w:rStyle w:val="CommentReference"/>
        </w:rPr>
        <w:annotationRef/>
      </w:r>
      <w:r>
        <w:t>This concept needs to be introduce in the into!</w:t>
      </w:r>
    </w:p>
  </w:comment>
  <w:comment w:id="25" w:author="Jocelyne DiRuggiero" w:date="2018-07-10T13:48:00Z" w:initials="JD">
    <w:p w14:paraId="440EDC7C" w14:textId="744086B3" w:rsidR="00CE4DC5" w:rsidRDefault="00CE4DC5">
      <w:pPr>
        <w:pStyle w:val="CommentText"/>
      </w:pPr>
      <w:r>
        <w:rPr>
          <w:rStyle w:val="CommentReference"/>
        </w:rPr>
        <w:annotationRef/>
      </w:r>
      <w:r>
        <w:t>Figures should be arranged in the order they are cited in the text. This should be Fig. 1A</w:t>
      </w:r>
    </w:p>
  </w:comment>
  <w:comment w:id="29" w:author="Jocelyne DiRuggiero" w:date="2018-07-10T13:44:00Z" w:initials="JD">
    <w:p w14:paraId="3AE36D97" w14:textId="7DA749FD" w:rsidR="00CE4DC5" w:rsidRDefault="00CE4DC5">
      <w:pPr>
        <w:pStyle w:val="CommentText"/>
      </w:pPr>
      <w:r>
        <w:rPr>
          <w:rStyle w:val="CommentReference"/>
        </w:rPr>
        <w:annotationRef/>
      </w:r>
      <w:r>
        <w:t>Still 4 months after the rain; we don’t really know when it happened, it is just when we sampled.</w:t>
      </w:r>
    </w:p>
  </w:comment>
  <w:comment w:id="32" w:author="Jocelyne DiRuggiero" w:date="2018-07-10T13:48:00Z" w:initials="JD">
    <w:p w14:paraId="6A7C7D7B" w14:textId="6545C489" w:rsidR="00CE4DC5" w:rsidRDefault="00CE4DC5">
      <w:pPr>
        <w:pStyle w:val="CommentText"/>
      </w:pPr>
      <w:r>
        <w:rPr>
          <w:rStyle w:val="CommentReference"/>
        </w:rPr>
        <w:annotationRef/>
      </w:r>
      <w:r>
        <w:t>Does not mean anything, be more precise.</w:t>
      </w:r>
    </w:p>
  </w:comment>
  <w:comment w:id="30" w:author="Jocelyne DiRuggiero" w:date="2018-07-10T13:54:00Z" w:initials="JD">
    <w:p w14:paraId="243B4FD4" w14:textId="1533F34B" w:rsidR="00CE4DC5" w:rsidRDefault="00CE4DC5">
      <w:pPr>
        <w:pStyle w:val="CommentText"/>
      </w:pPr>
      <w:r>
        <w:rPr>
          <w:rStyle w:val="CommentReference"/>
        </w:rPr>
        <w:annotationRef/>
      </w:r>
      <w:r>
        <w:t>I would rather say that this shift in relative abundance before and after the rain was also observed at the phylum level.</w:t>
      </w:r>
    </w:p>
  </w:comment>
  <w:comment w:id="41" w:author="Jocelyne DiRuggiero" w:date="2018-07-10T16:33:00Z" w:initials="JD">
    <w:p w14:paraId="7D7F3108" w14:textId="61CA5887" w:rsidR="00CE4DC5" w:rsidRDefault="00CE4DC5">
      <w:pPr>
        <w:pStyle w:val="CommentText"/>
      </w:pPr>
      <w:r>
        <w:rPr>
          <w:rStyle w:val="CommentReference"/>
        </w:rPr>
        <w:annotationRef/>
      </w:r>
      <w:r>
        <w:t>With an incremental recovery over x months</w:t>
      </w:r>
    </w:p>
  </w:comment>
  <w:comment w:id="44" w:author="Jocelyne DiRuggiero" w:date="2018-07-10T17:09:00Z" w:initials="JD">
    <w:p w14:paraId="6F22B3BC" w14:textId="18250034" w:rsidR="00CE4DC5" w:rsidRDefault="00CE4DC5">
      <w:pPr>
        <w:pStyle w:val="CommentText"/>
      </w:pPr>
      <w:r>
        <w:rPr>
          <w:rStyle w:val="CommentReference"/>
        </w:rPr>
        <w:annotationRef/>
      </w:r>
      <w:r>
        <w:t>Figures are supporting material and unless you discuss them in the text, and refer to them, they have to be removed. Fig. 1A?</w:t>
      </w:r>
    </w:p>
  </w:comment>
  <w:comment w:id="61" w:author="Jocelyne DiRuggiero" w:date="2018-07-10T16:54:00Z" w:initials="JD">
    <w:p w14:paraId="69BE5D92" w14:textId="7D35D787" w:rsidR="00CE4DC5" w:rsidRDefault="00CE4DC5">
      <w:pPr>
        <w:pStyle w:val="CommentText"/>
      </w:pPr>
      <w:r>
        <w:rPr>
          <w:rStyle w:val="CommentReference"/>
        </w:rPr>
        <w:annotationRef/>
      </w:r>
      <w:r>
        <w:t>It would be good to described how many samples, replicates, and how much sequencing you got. The details could again be in sup material and refer to it here.</w:t>
      </w:r>
    </w:p>
  </w:comment>
  <w:comment w:id="66" w:author="Jocelyne DiRuggiero" w:date="2018-07-10T17:11:00Z" w:initials="JD">
    <w:p w14:paraId="21C63476" w14:textId="2E63056C" w:rsidR="00CE4DC5" w:rsidRDefault="00CE4DC5">
      <w:pPr>
        <w:pStyle w:val="CommentText"/>
      </w:pPr>
      <w:r>
        <w:rPr>
          <w:rStyle w:val="CommentReference"/>
        </w:rPr>
        <w:annotationRef/>
      </w:r>
      <w:r>
        <w:t xml:space="preserve">You did not analyze the </w:t>
      </w:r>
      <w:proofErr w:type="spellStart"/>
      <w:r>
        <w:t>metaproteome</w:t>
      </w:r>
      <w:proofErr w:type="spellEnd"/>
      <w:r>
        <w:t>, this is done with MS. You need to define first what we call the protein, i.e. translated metagenomic sequences.</w:t>
      </w:r>
    </w:p>
  </w:comment>
  <w:comment w:id="67" w:author="Jocelyne DiRuggiero" w:date="2018-07-10T16:54:00Z" w:initials="JD">
    <w:p w14:paraId="1B795AC1" w14:textId="38ECF89B" w:rsidR="00CE4DC5" w:rsidRDefault="00CE4DC5">
      <w:pPr>
        <w:pStyle w:val="CommentText"/>
      </w:pPr>
      <w:r>
        <w:rPr>
          <w:rStyle w:val="CommentReference"/>
        </w:rPr>
        <w:annotationRef/>
      </w:r>
      <w:r>
        <w:t>This is interpretation; what you found is that salt-in strategists relative abundance decreased after the rain</w:t>
      </w:r>
    </w:p>
  </w:comment>
  <w:comment w:id="65" w:author="Jocelyne DiRuggiero" w:date="2018-07-10T17:15:00Z" w:initials="JD">
    <w:p w14:paraId="66F7884D" w14:textId="2658BAB9" w:rsidR="00CE4DC5" w:rsidRDefault="00CE4DC5">
      <w:pPr>
        <w:pStyle w:val="CommentText"/>
      </w:pPr>
      <w:r>
        <w:rPr>
          <w:rStyle w:val="CommentReference"/>
        </w:rPr>
        <w:annotationRef/>
      </w:r>
      <w:r>
        <w:t>I would put this section after the functional changes and start the paragraph by introducing salt in strategists as the motivation for this analysis</w:t>
      </w:r>
    </w:p>
  </w:comment>
  <w:comment w:id="68" w:author="Jocelyne DiRuggiero" w:date="2018-07-10T16:55:00Z" w:initials="JD">
    <w:p w14:paraId="159A550D" w14:textId="6D4C08F5" w:rsidR="00CE4DC5" w:rsidRDefault="00CE4DC5">
      <w:pPr>
        <w:pStyle w:val="CommentText"/>
      </w:pPr>
      <w:r>
        <w:rPr>
          <w:rStyle w:val="CommentReference"/>
        </w:rPr>
        <w:annotationRef/>
      </w:r>
      <w:r>
        <w:t>At best you observed changes in microbial communities following the rain event</w:t>
      </w:r>
    </w:p>
  </w:comment>
  <w:comment w:id="71" w:author="Jocelyne DiRuggiero" w:date="2018-07-10T17:25:00Z" w:initials="JD">
    <w:p w14:paraId="28C53685" w14:textId="102CF23A" w:rsidR="00CE4DC5" w:rsidRDefault="00CE4DC5">
      <w:pPr>
        <w:pStyle w:val="CommentText"/>
      </w:pPr>
      <w:r>
        <w:rPr>
          <w:rStyle w:val="CommentReference"/>
        </w:rPr>
        <w:annotationRef/>
      </w:r>
      <w:r>
        <w:t>Explain or rather relate to the description you need to add in the previous paragraph. Why is it important to talk about replicates here? Is there any statistical test that you can use to support your results</w:t>
      </w:r>
    </w:p>
  </w:comment>
  <w:comment w:id="75" w:author="Jocelyne DiRuggiero" w:date="2018-07-10T16:56:00Z" w:initials="JD">
    <w:p w14:paraId="441CF329" w14:textId="6BAB3A88" w:rsidR="00CE4DC5" w:rsidRDefault="00CE4DC5">
      <w:pPr>
        <w:pStyle w:val="CommentText"/>
      </w:pPr>
      <w:r>
        <w:rPr>
          <w:rStyle w:val="CommentReference"/>
        </w:rPr>
        <w:annotationRef/>
      </w:r>
      <w:r>
        <w:t>discussion</w:t>
      </w:r>
    </w:p>
  </w:comment>
  <w:comment w:id="76" w:author="Jocelyne DiRuggiero" w:date="2018-07-10T17:13:00Z" w:initials="JD">
    <w:p w14:paraId="0416D535" w14:textId="0080C44E" w:rsidR="00CE4DC5" w:rsidRDefault="00CE4DC5">
      <w:pPr>
        <w:pStyle w:val="CommentText"/>
      </w:pPr>
      <w:r>
        <w:rPr>
          <w:rStyle w:val="CommentReference"/>
        </w:rPr>
        <w:annotationRef/>
      </w:r>
      <w:r>
        <w:t>isn’t that redundant community and meta?</w:t>
      </w:r>
    </w:p>
  </w:comment>
  <w:comment w:id="78" w:author="Jocelyne DiRuggiero" w:date="2018-07-10T16:58:00Z" w:initials="JD">
    <w:p w14:paraId="22F17436" w14:textId="475CAD5B" w:rsidR="00CE4DC5" w:rsidRDefault="00CE4DC5">
      <w:pPr>
        <w:pStyle w:val="CommentText"/>
      </w:pPr>
      <w:r>
        <w:rPr>
          <w:rStyle w:val="CommentReference"/>
        </w:rPr>
        <w:annotationRef/>
      </w:r>
      <w:proofErr w:type="spellStart"/>
      <w:r>
        <w:t>pI</w:t>
      </w:r>
      <w:proofErr w:type="spellEnd"/>
      <w:r>
        <w:t xml:space="preserve"> of genes????</w:t>
      </w:r>
    </w:p>
  </w:comment>
  <w:comment w:id="82" w:author="Jocelyne DiRuggiero" w:date="2018-07-10T17:28:00Z" w:initials="JD">
    <w:p w14:paraId="1A4D1800" w14:textId="1ADC74BA" w:rsidR="00CE4DC5" w:rsidRDefault="00CE4DC5">
      <w:pPr>
        <w:pStyle w:val="CommentText"/>
      </w:pPr>
      <w:r>
        <w:rPr>
          <w:rStyle w:val="CommentReference"/>
        </w:rPr>
        <w:annotationRef/>
      </w:r>
      <w:r>
        <w:t>You need to explain why this is relevant</w:t>
      </w:r>
    </w:p>
  </w:comment>
  <w:comment w:id="84" w:author="Jocelyne DiRuggiero" w:date="2018-07-10T17:05:00Z" w:initials="JD">
    <w:p w14:paraId="01A57B0D" w14:textId="44A3004E" w:rsidR="00CE4DC5" w:rsidRDefault="00CE4DC5">
      <w:pPr>
        <w:pStyle w:val="CommentText"/>
      </w:pPr>
      <w:r>
        <w:rPr>
          <w:rStyle w:val="CommentReference"/>
        </w:rPr>
        <w:annotationRef/>
      </w:r>
      <w:r>
        <w:t>discussion</w:t>
      </w:r>
    </w:p>
  </w:comment>
  <w:comment w:id="88" w:author="Jocelyne DiRuggiero" w:date="2018-07-10T17:31:00Z" w:initials="JD">
    <w:p w14:paraId="4EA30B9F" w14:textId="3368C426" w:rsidR="00CE4DC5" w:rsidRDefault="00CE4DC5">
      <w:pPr>
        <w:pStyle w:val="CommentText"/>
      </w:pPr>
      <w:r>
        <w:rPr>
          <w:rStyle w:val="CommentReference"/>
        </w:rPr>
        <w:annotationRef/>
      </w:r>
      <w:r>
        <w:t>This is the result of a change in community membership, can you correlate to that?</w:t>
      </w:r>
    </w:p>
  </w:comment>
  <w:comment w:id="90" w:author="Jocelyne DiRuggiero" w:date="2018-07-10T17:07:00Z" w:initials="JD">
    <w:p w14:paraId="6E660B38" w14:textId="19A6C19C" w:rsidR="00CE4DC5" w:rsidRDefault="00CE4DC5">
      <w:pPr>
        <w:pStyle w:val="CommentText"/>
      </w:pPr>
      <w:r>
        <w:rPr>
          <w:rStyle w:val="CommentReference"/>
        </w:rPr>
        <w:annotationRef/>
      </w:r>
      <w:r>
        <w:t>can you be more precise?</w:t>
      </w:r>
    </w:p>
  </w:comment>
  <w:comment w:id="92" w:author="Jocelyne DiRuggiero" w:date="2018-07-10T17:17:00Z" w:initials="JD">
    <w:p w14:paraId="64615F07" w14:textId="5CB2B3A8" w:rsidR="00CE4DC5" w:rsidRDefault="00CE4DC5">
      <w:pPr>
        <w:pStyle w:val="CommentText"/>
      </w:pPr>
      <w:r>
        <w:rPr>
          <w:rStyle w:val="CommentReference"/>
        </w:rPr>
        <w:annotationRef/>
      </w:r>
      <w:r>
        <w:t>as expresses by ….</w:t>
      </w:r>
    </w:p>
  </w:comment>
  <w:comment w:id="95" w:author="Jocelyne DiRuggiero" w:date="2018-07-10T17:33:00Z" w:initials="JD">
    <w:p w14:paraId="7941DE14" w14:textId="1752A6ED" w:rsidR="00CE4DC5" w:rsidRDefault="00CE4DC5">
      <w:pPr>
        <w:pStyle w:val="CommentText"/>
      </w:pPr>
      <w:r>
        <w:rPr>
          <w:rStyle w:val="CommentReference"/>
        </w:rPr>
        <w:annotationRef/>
      </w:r>
      <w:r>
        <w:t>How were they defined? How about explaining how you functionally annotated your contigs.</w:t>
      </w:r>
    </w:p>
  </w:comment>
  <w:comment w:id="96" w:author="Jocelyne DiRuggiero" w:date="2018-07-10T17:22:00Z" w:initials="JD">
    <w:p w14:paraId="36D3AA17" w14:textId="4733C97A" w:rsidR="00CE4DC5" w:rsidRDefault="00CE4DC5">
      <w:pPr>
        <w:pStyle w:val="CommentText"/>
      </w:pPr>
      <w:r>
        <w:rPr>
          <w:rStyle w:val="CommentReference"/>
        </w:rPr>
        <w:annotationRef/>
      </w:r>
      <w:r>
        <w:t>What is a sample?</w:t>
      </w:r>
    </w:p>
  </w:comment>
  <w:comment w:id="97" w:author="Jocelyne DiRuggiero" w:date="2018-07-10T17:36:00Z" w:initials="JD">
    <w:p w14:paraId="58DA995A" w14:textId="60209165" w:rsidR="00CE4DC5" w:rsidRDefault="00CE4DC5">
      <w:pPr>
        <w:pStyle w:val="CommentText"/>
      </w:pPr>
      <w:r>
        <w:rPr>
          <w:rStyle w:val="CommentReference"/>
        </w:rPr>
        <w:annotationRef/>
      </w:r>
      <w:r>
        <w:t>What genes?</w:t>
      </w:r>
    </w:p>
  </w:comment>
  <w:comment w:id="101" w:author="Jocelyne DiRuggiero" w:date="2018-07-10T17:58:00Z" w:initials="JD">
    <w:p w14:paraId="280EDA5A" w14:textId="61ECAC0E" w:rsidR="00CE4DC5" w:rsidRDefault="00CE4DC5">
      <w:pPr>
        <w:pStyle w:val="CommentText"/>
      </w:pPr>
      <w:r>
        <w:rPr>
          <w:rStyle w:val="CommentReference"/>
        </w:rPr>
        <w:annotationRef/>
      </w:r>
      <w:r>
        <w:t>Are they absent in some years or just differentially represented?</w:t>
      </w:r>
    </w:p>
  </w:comment>
  <w:comment w:id="93" w:author="Jocelyne DiRuggiero" w:date="2018-07-10T18:06:00Z" w:initials="JD">
    <w:p w14:paraId="4F917345" w14:textId="5A8D9F63" w:rsidR="00CE4DC5" w:rsidRDefault="00CE4DC5">
      <w:pPr>
        <w:pStyle w:val="CommentText"/>
      </w:pPr>
      <w:r>
        <w:rPr>
          <w:rStyle w:val="CommentReference"/>
        </w:rPr>
        <w:annotationRef/>
      </w:r>
      <w:r>
        <w:t>Rather than telling us what each analysis shows you may want to present the findings and then tell us how it is supported. It might be less confusing.</w:t>
      </w:r>
    </w:p>
  </w:comment>
  <w:comment w:id="108" w:author="Jocelyne DiRuggiero" w:date="2018-07-10T17:53:00Z" w:initials="JD">
    <w:p w14:paraId="30144489" w14:textId="4AC3AFEF" w:rsidR="00CE4DC5" w:rsidRDefault="00CE4DC5">
      <w:pPr>
        <w:pStyle w:val="CommentText"/>
      </w:pPr>
      <w:r>
        <w:rPr>
          <w:rStyle w:val="CommentReference"/>
        </w:rPr>
        <w:annotationRef/>
      </w:r>
      <w:r>
        <w:t>How is that possible when they are the major components of the community?</w:t>
      </w:r>
    </w:p>
  </w:comment>
  <w:comment w:id="109" w:author="Jocelyne DiRuggiero" w:date="2018-07-10T18:07:00Z" w:initials="JD">
    <w:p w14:paraId="50413712" w14:textId="5B303ED5" w:rsidR="00CE4DC5" w:rsidRDefault="00CE4DC5">
      <w:pPr>
        <w:pStyle w:val="CommentText"/>
      </w:pPr>
      <w:r>
        <w:rPr>
          <w:rStyle w:val="CommentReference"/>
        </w:rPr>
        <w:annotationRef/>
      </w:r>
      <w:r>
        <w:t>Not sure what you mean here</w:t>
      </w:r>
    </w:p>
  </w:comment>
  <w:comment w:id="114" w:author="Jocelyne DiRuggiero" w:date="2018-07-10T18:28:00Z" w:initials="JD">
    <w:p w14:paraId="3E70C372" w14:textId="45852995" w:rsidR="00CE4DC5" w:rsidRDefault="00CE4DC5">
      <w:pPr>
        <w:pStyle w:val="CommentText"/>
      </w:pPr>
      <w:r>
        <w:rPr>
          <w:rStyle w:val="CommentReference"/>
        </w:rPr>
        <w:annotationRef/>
      </w:r>
      <w:r>
        <w:t>It might be a good idea to state early that the remainder of the analysis is wit samples collected in site 1, so you don’t have to say that all the time.</w:t>
      </w:r>
    </w:p>
  </w:comment>
  <w:comment w:id="115" w:author="Jocelyne DiRuggiero" w:date="2018-07-10T18:11:00Z" w:initials="JD">
    <w:p w14:paraId="151FA114" w14:textId="0F46B743" w:rsidR="00CE4DC5" w:rsidRDefault="00CE4DC5">
      <w:pPr>
        <w:pStyle w:val="CommentText"/>
      </w:pPr>
      <w:r>
        <w:rPr>
          <w:rStyle w:val="CommentReference"/>
        </w:rPr>
        <w:annotationRef/>
      </w:r>
      <w:r>
        <w:t>Clustering level?</w:t>
      </w:r>
    </w:p>
  </w:comment>
  <w:comment w:id="117" w:author="Jocelyne DiRuggiero" w:date="2018-07-10T18:12:00Z" w:initials="JD">
    <w:p w14:paraId="06961529" w14:textId="1525146A" w:rsidR="00CE4DC5" w:rsidRDefault="00CE4DC5">
      <w:pPr>
        <w:pStyle w:val="CommentText"/>
      </w:pPr>
      <w:r>
        <w:rPr>
          <w:rStyle w:val="CommentReference"/>
        </w:rPr>
        <w:annotationRef/>
      </w:r>
      <w:r>
        <w:t xml:space="preserve">Discussion; here you can say that is in contrast to your findings at higher </w:t>
      </w:r>
      <w:proofErr w:type="spellStart"/>
      <w:r>
        <w:t>taxo</w:t>
      </w:r>
      <w:proofErr w:type="spellEnd"/>
      <w:r>
        <w:t xml:space="preserve"> ranks.</w:t>
      </w:r>
    </w:p>
  </w:comment>
  <w:comment w:id="122" w:author="Jocelyne DiRuggiero" w:date="2018-07-10T18:17:00Z" w:initials="JD">
    <w:p w14:paraId="4E6FFF75" w14:textId="6BCA71D0" w:rsidR="00CE4DC5" w:rsidRDefault="00CE4DC5">
      <w:pPr>
        <w:pStyle w:val="CommentText"/>
      </w:pPr>
      <w:r>
        <w:rPr>
          <w:rStyle w:val="CommentReference"/>
        </w:rPr>
        <w:annotationRef/>
      </w:r>
      <w:r>
        <w:t>Can you be more precise? Do we see the same trends and what are they?</w:t>
      </w:r>
    </w:p>
  </w:comment>
  <w:comment w:id="123" w:author="Jocelyne DiRuggiero" w:date="2018-07-10T18:16:00Z" w:initials="JD">
    <w:p w14:paraId="4AF71082" w14:textId="44A6CF6A" w:rsidR="00CE4DC5" w:rsidRDefault="00CE4DC5">
      <w:pPr>
        <w:pStyle w:val="CommentText"/>
      </w:pPr>
      <w:r>
        <w:rPr>
          <w:rStyle w:val="CommentReference"/>
        </w:rPr>
        <w:annotationRef/>
      </w:r>
      <w:r>
        <w:t xml:space="preserve"> Aren’t the pop genomes part of the longitudinal study? </w:t>
      </w:r>
    </w:p>
  </w:comment>
  <w:comment w:id="136" w:author="Jocelyne DiRuggiero" w:date="2018-07-10T18:23:00Z" w:initials="JD">
    <w:p w14:paraId="54B79FFC" w14:textId="2F5AFCE8" w:rsidR="00CE4DC5" w:rsidRDefault="00CE4DC5">
      <w:pPr>
        <w:pStyle w:val="CommentText"/>
      </w:pPr>
      <w:r>
        <w:rPr>
          <w:rStyle w:val="CommentReference"/>
        </w:rPr>
        <w:annotationRef/>
      </w:r>
      <w:r>
        <w:t>Replicates? Time points? All?</w:t>
      </w:r>
    </w:p>
  </w:comment>
  <w:comment w:id="137" w:author="Jocelyne DiRuggiero" w:date="2018-07-10T18:20:00Z" w:initials="JD">
    <w:p w14:paraId="130C6F33" w14:textId="3DAE8E17" w:rsidR="00CE4DC5" w:rsidRDefault="00CE4DC5">
      <w:pPr>
        <w:pStyle w:val="CommentText"/>
      </w:pPr>
      <w:r>
        <w:rPr>
          <w:rStyle w:val="CommentReference"/>
        </w:rPr>
        <w:annotationRef/>
      </w:r>
      <w:r>
        <w:t>Are they or are they not and how do you quantify?</w:t>
      </w:r>
    </w:p>
  </w:comment>
  <w:comment w:id="138" w:author="Jocelyne DiRuggiero" w:date="2018-07-10T18:34:00Z" w:initials="JD">
    <w:p w14:paraId="546B35B1" w14:textId="610E3852" w:rsidR="00CE4DC5" w:rsidRDefault="00CE4DC5">
      <w:pPr>
        <w:pStyle w:val="CommentText"/>
      </w:pPr>
      <w:r>
        <w:rPr>
          <w:rStyle w:val="CommentReference"/>
        </w:rPr>
        <w:annotationRef/>
      </w:r>
      <w:r>
        <w:t>You need to explain that better. (1) State the question, (2) explain that you came up with a metric and tell us how you calculated it</w:t>
      </w:r>
    </w:p>
  </w:comment>
  <w:comment w:id="173" w:author="Jocelyne DiRuggiero" w:date="2018-07-10T18:44:00Z" w:initials="JD">
    <w:p w14:paraId="14C99C8C" w14:textId="2E3785FD" w:rsidR="00CE4DC5" w:rsidRDefault="00CE4DC5">
      <w:pPr>
        <w:pStyle w:val="CommentText"/>
      </w:pPr>
      <w:r>
        <w:rPr>
          <w:rStyle w:val="CommentReference"/>
        </w:rPr>
        <w:annotationRef/>
      </w:r>
      <w:r>
        <w:t>Explain your representation in the figure</w:t>
      </w:r>
    </w:p>
  </w:comment>
  <w:comment w:id="182" w:author="Jocelyne DiRuggiero" w:date="2018-07-10T18:47:00Z" w:initials="JD">
    <w:p w14:paraId="212D7537" w14:textId="76FEBF3E" w:rsidR="00CE4DC5" w:rsidRDefault="00CE4DC5">
      <w:pPr>
        <w:pStyle w:val="CommentText"/>
      </w:pPr>
      <w:r>
        <w:rPr>
          <w:rStyle w:val="CommentReference"/>
        </w:rPr>
        <w:annotationRef/>
      </w:r>
      <w:r>
        <w:t>discussion</w:t>
      </w:r>
    </w:p>
  </w:comment>
  <w:comment w:id="183" w:author="Jocelyne DiRuggiero" w:date="2018-07-10T18:54:00Z" w:initials="JD">
    <w:p w14:paraId="4B3E1A73" w14:textId="3DB0332C" w:rsidR="00CE4DC5" w:rsidRDefault="00CE4DC5">
      <w:pPr>
        <w:pStyle w:val="CommentText"/>
      </w:pPr>
      <w:r>
        <w:rPr>
          <w:rStyle w:val="CommentReference"/>
        </w:rPr>
        <w:annotationRef/>
      </w:r>
      <w:r>
        <w:t xml:space="preserve">it might be a good place to give the details of your samples, replicates, sites, </w:t>
      </w:r>
      <w:proofErr w:type="gramStart"/>
      <w:r>
        <w:t>…..</w:t>
      </w:r>
      <w:proofErr w:type="gramEnd"/>
      <w:r>
        <w:t>See comment #16</w:t>
      </w:r>
    </w:p>
  </w:comment>
  <w:comment w:id="186" w:author="Jocelyne DiRuggiero" w:date="2018-07-10T11:07:00Z" w:initials="JD">
    <w:p w14:paraId="128384C5" w14:textId="63724074" w:rsidR="00CE4DC5" w:rsidRDefault="00CE4DC5">
      <w:pPr>
        <w:pStyle w:val="CommentText"/>
      </w:pPr>
      <w:r>
        <w:rPr>
          <w:rStyle w:val="CommentReference"/>
        </w:rPr>
        <w:annotationRef/>
      </w:r>
      <w:r>
        <w:t>Give altitude</w:t>
      </w:r>
    </w:p>
  </w:comment>
  <w:comment w:id="185" w:author="Jocelyne DiRuggiero" w:date="2018-07-10T16:44:00Z" w:initials="JD">
    <w:p w14:paraId="1F9CC67A" w14:textId="404E7B34" w:rsidR="00CE4DC5" w:rsidRDefault="00CE4DC5">
      <w:pPr>
        <w:pStyle w:val="CommentText"/>
      </w:pPr>
      <w:r>
        <w:rPr>
          <w:rStyle w:val="CommentReference"/>
        </w:rPr>
        <w:annotationRef/>
      </w:r>
      <w:r>
        <w:t>Not sure the top and bottom of hill are relevant here, just give GPS coordinates</w:t>
      </w:r>
    </w:p>
  </w:comment>
  <w:comment w:id="195" w:author="Jocelyne DiRuggiero" w:date="2018-07-10T16:45:00Z" w:initials="JD">
    <w:p w14:paraId="341DADBD" w14:textId="518372D6" w:rsidR="00CE4DC5" w:rsidRDefault="00CE4DC5">
      <w:pPr>
        <w:pStyle w:val="CommentText"/>
      </w:pPr>
      <w:r>
        <w:rPr>
          <w:rStyle w:val="CommentReference"/>
        </w:rPr>
        <w:annotationRef/>
      </w:r>
      <w:r>
        <w:t>Is this true also for the 16S?</w:t>
      </w:r>
    </w:p>
  </w:comment>
  <w:comment w:id="198" w:author="Jocelyne DiRuggiero" w:date="2018-07-10T16:43:00Z" w:initials="JD">
    <w:p w14:paraId="37C0D3BE" w14:textId="5D997C60" w:rsidR="00CE4DC5" w:rsidRDefault="00CE4DC5">
      <w:pPr>
        <w:pStyle w:val="CommentText"/>
      </w:pPr>
      <w:r>
        <w:rPr>
          <w:rStyle w:val="CommentReference"/>
        </w:rPr>
        <w:annotationRef/>
      </w:r>
      <w:r>
        <w:t>This should be under DNA extraction, briefly described in refer to previous work</w:t>
      </w:r>
    </w:p>
  </w:comment>
  <w:comment w:id="199" w:author="Jocelyne DiRuggiero" w:date="2018-07-10T16:50:00Z" w:initials="JD">
    <w:p w14:paraId="03F055C3" w14:textId="15B25FE8" w:rsidR="00CE4DC5" w:rsidRDefault="00CE4DC5">
      <w:pPr>
        <w:pStyle w:val="CommentText"/>
      </w:pPr>
      <w:r>
        <w:rPr>
          <w:rStyle w:val="CommentReference"/>
        </w:rPr>
        <w:annotationRef/>
      </w:r>
      <w:r>
        <w:t>Too many details – see Victoria’s paper</w:t>
      </w:r>
    </w:p>
  </w:comment>
  <w:comment w:id="202" w:author="Jocelyne DiRuggiero" w:date="2018-07-10T16:51:00Z" w:initials="JD">
    <w:p w14:paraId="296F6F0A" w14:textId="11B9243F" w:rsidR="00CE4DC5" w:rsidRDefault="00CE4DC5">
      <w:pPr>
        <w:pStyle w:val="CommentText"/>
      </w:pPr>
      <w:r>
        <w:rPr>
          <w:rStyle w:val="CommentReference"/>
        </w:rPr>
        <w:annotationRef/>
      </w:r>
      <w:r>
        <w:t>Give sequences or reference</w:t>
      </w:r>
    </w:p>
  </w:comment>
  <w:comment w:id="206" w:author="Jocelyne DiRuggiero" w:date="2018-07-10T16:52:00Z" w:initials="JD">
    <w:p w14:paraId="06B03E23" w14:textId="4D2B917E" w:rsidR="00CE4DC5" w:rsidRDefault="00CE4DC5">
      <w:pPr>
        <w:pStyle w:val="CommentText"/>
      </w:pPr>
      <w:r>
        <w:rPr>
          <w:rStyle w:val="CommentReference"/>
        </w:rPr>
        <w:annotationRef/>
      </w:r>
      <w:r>
        <w:t>Too much details. See Victoria’s paper</w:t>
      </w:r>
    </w:p>
  </w:comment>
  <w:comment w:id="211" w:author="Jocelyne DiRuggiero" w:date="2018-07-10T18:49:00Z" w:initials="JD">
    <w:p w14:paraId="0E0FAA4D" w14:textId="14D67285" w:rsidR="00CE4DC5" w:rsidRDefault="00CE4DC5">
      <w:pPr>
        <w:pStyle w:val="CommentText"/>
      </w:pPr>
      <w:r>
        <w:rPr>
          <w:rStyle w:val="CommentReference"/>
        </w:rPr>
        <w:annotationRef/>
      </w:r>
      <w:r>
        <w:t>There is not need to give the commands here.</w:t>
      </w:r>
    </w:p>
  </w:comment>
  <w:comment w:id="222" w:author="Jocelyne DiRuggiero" w:date="2018-07-10T18:58:00Z" w:initials="JD">
    <w:p w14:paraId="1BA9E59D" w14:textId="41C9686E" w:rsidR="00CE4DC5" w:rsidRDefault="00CE4DC5">
      <w:pPr>
        <w:pStyle w:val="CommentText"/>
      </w:pPr>
      <w:r>
        <w:rPr>
          <w:rStyle w:val="CommentReference"/>
        </w:rPr>
        <w:annotationRef/>
      </w:r>
      <w:r>
        <w:t>Same comment as above</w:t>
      </w:r>
    </w:p>
  </w:comment>
  <w:comment w:id="226" w:author="Jocelyne DiRuggiero" w:date="2018-07-10T19:03:00Z" w:initials="JD">
    <w:p w14:paraId="27E72D08" w14:textId="59C10C72" w:rsidR="00736DB2" w:rsidRDefault="00736DB2">
      <w:pPr>
        <w:pStyle w:val="CommentText"/>
      </w:pPr>
      <w:r>
        <w:rPr>
          <w:rStyle w:val="CommentReference"/>
        </w:rPr>
        <w:annotationRef/>
      </w:r>
      <w:r>
        <w:t>Unclear. Bins are from data otherwise unused?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F423B3" w15:done="0"/>
  <w15:commentEx w15:paraId="6B406304" w15:done="0"/>
  <w15:commentEx w15:paraId="5AA75503" w15:done="0"/>
  <w15:commentEx w15:paraId="648CF63E" w15:done="0"/>
  <w15:commentEx w15:paraId="3E669957" w15:done="0"/>
  <w15:commentEx w15:paraId="440EDC7C" w15:done="0"/>
  <w15:commentEx w15:paraId="3AE36D97" w15:done="0"/>
  <w15:commentEx w15:paraId="6A7C7D7B" w15:done="0"/>
  <w15:commentEx w15:paraId="243B4FD4" w15:done="0"/>
  <w15:commentEx w15:paraId="7D7F3108" w15:done="0"/>
  <w15:commentEx w15:paraId="6F22B3BC" w15:done="0"/>
  <w15:commentEx w15:paraId="69BE5D92" w15:done="0"/>
  <w15:commentEx w15:paraId="21C63476" w15:done="0"/>
  <w15:commentEx w15:paraId="1B795AC1" w15:done="0"/>
  <w15:commentEx w15:paraId="66F7884D" w15:done="0"/>
  <w15:commentEx w15:paraId="159A550D" w15:done="0"/>
  <w15:commentEx w15:paraId="28C53685" w15:done="0"/>
  <w15:commentEx w15:paraId="441CF329" w15:done="0"/>
  <w15:commentEx w15:paraId="0416D535" w15:done="0"/>
  <w15:commentEx w15:paraId="22F17436" w15:done="0"/>
  <w15:commentEx w15:paraId="1A4D1800" w15:done="0"/>
  <w15:commentEx w15:paraId="01A57B0D" w15:done="0"/>
  <w15:commentEx w15:paraId="4EA30B9F" w15:done="0"/>
  <w15:commentEx w15:paraId="6E660B38" w15:done="0"/>
  <w15:commentEx w15:paraId="64615F07" w15:done="0"/>
  <w15:commentEx w15:paraId="7941DE14" w15:done="0"/>
  <w15:commentEx w15:paraId="36D3AA17" w15:done="0"/>
  <w15:commentEx w15:paraId="58DA995A" w15:done="0"/>
  <w15:commentEx w15:paraId="280EDA5A" w15:done="0"/>
  <w15:commentEx w15:paraId="4F917345" w15:done="0"/>
  <w15:commentEx w15:paraId="30144489" w15:done="0"/>
  <w15:commentEx w15:paraId="50413712" w15:done="0"/>
  <w15:commentEx w15:paraId="3E70C372" w15:done="0"/>
  <w15:commentEx w15:paraId="151FA114" w15:done="0"/>
  <w15:commentEx w15:paraId="06961529" w15:done="0"/>
  <w15:commentEx w15:paraId="4E6FFF75" w15:done="0"/>
  <w15:commentEx w15:paraId="4AF71082" w15:done="0"/>
  <w15:commentEx w15:paraId="54B79FFC" w15:done="0"/>
  <w15:commentEx w15:paraId="130C6F33" w15:done="0"/>
  <w15:commentEx w15:paraId="546B35B1" w15:done="0"/>
  <w15:commentEx w15:paraId="14C99C8C" w15:done="0"/>
  <w15:commentEx w15:paraId="212D7537" w15:done="0"/>
  <w15:commentEx w15:paraId="4B3E1A73" w15:done="0"/>
  <w15:commentEx w15:paraId="128384C5" w15:done="0"/>
  <w15:commentEx w15:paraId="1F9CC67A" w15:done="0"/>
  <w15:commentEx w15:paraId="341DADBD" w15:done="0"/>
  <w15:commentEx w15:paraId="37C0D3BE" w15:done="0"/>
  <w15:commentEx w15:paraId="03F055C3" w15:done="0"/>
  <w15:commentEx w15:paraId="296F6F0A" w15:done="0"/>
  <w15:commentEx w15:paraId="06B03E23" w15:done="0"/>
  <w15:commentEx w15:paraId="0E0FAA4D" w15:done="0"/>
  <w15:commentEx w15:paraId="1BA9E59D" w15:done="0"/>
  <w15:commentEx w15:paraId="27E72D0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A1F"/>
    <w:multiLevelType w:val="hybridMultilevel"/>
    <w:tmpl w:val="757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C6873"/>
    <w:multiLevelType w:val="hybridMultilevel"/>
    <w:tmpl w:val="C1CE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A4DC4"/>
    <w:multiLevelType w:val="hybridMultilevel"/>
    <w:tmpl w:val="2026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80F85"/>
    <w:multiLevelType w:val="hybridMultilevel"/>
    <w:tmpl w:val="4D3A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14B4E"/>
    <w:multiLevelType w:val="hybridMultilevel"/>
    <w:tmpl w:val="56FEE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640549"/>
    <w:multiLevelType w:val="hybridMultilevel"/>
    <w:tmpl w:val="F614F7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3739AB"/>
    <w:multiLevelType w:val="hybridMultilevel"/>
    <w:tmpl w:val="34786228"/>
    <w:lvl w:ilvl="0" w:tplc="1B5E33D6">
      <w:start w:val="1"/>
      <w:numFmt w:val="decimal"/>
      <w:lvlText w:val="%1."/>
      <w:lvlJc w:val="left"/>
      <w:pPr>
        <w:tabs>
          <w:tab w:val="num" w:pos="720"/>
        </w:tabs>
        <w:ind w:left="720" w:hanging="360"/>
      </w:pPr>
    </w:lvl>
    <w:lvl w:ilvl="1" w:tplc="05387970" w:tentative="1">
      <w:start w:val="1"/>
      <w:numFmt w:val="decimal"/>
      <w:lvlText w:val="%2."/>
      <w:lvlJc w:val="left"/>
      <w:pPr>
        <w:tabs>
          <w:tab w:val="num" w:pos="1440"/>
        </w:tabs>
        <w:ind w:left="1440" w:hanging="360"/>
      </w:pPr>
    </w:lvl>
    <w:lvl w:ilvl="2" w:tplc="19D0B030" w:tentative="1">
      <w:start w:val="1"/>
      <w:numFmt w:val="decimal"/>
      <w:lvlText w:val="%3."/>
      <w:lvlJc w:val="left"/>
      <w:pPr>
        <w:tabs>
          <w:tab w:val="num" w:pos="2160"/>
        </w:tabs>
        <w:ind w:left="2160" w:hanging="360"/>
      </w:pPr>
    </w:lvl>
    <w:lvl w:ilvl="3" w:tplc="99DAD59E" w:tentative="1">
      <w:start w:val="1"/>
      <w:numFmt w:val="decimal"/>
      <w:lvlText w:val="%4."/>
      <w:lvlJc w:val="left"/>
      <w:pPr>
        <w:tabs>
          <w:tab w:val="num" w:pos="2880"/>
        </w:tabs>
        <w:ind w:left="2880" w:hanging="360"/>
      </w:pPr>
    </w:lvl>
    <w:lvl w:ilvl="4" w:tplc="8EEEE562" w:tentative="1">
      <w:start w:val="1"/>
      <w:numFmt w:val="decimal"/>
      <w:lvlText w:val="%5."/>
      <w:lvlJc w:val="left"/>
      <w:pPr>
        <w:tabs>
          <w:tab w:val="num" w:pos="3600"/>
        </w:tabs>
        <w:ind w:left="3600" w:hanging="360"/>
      </w:pPr>
    </w:lvl>
    <w:lvl w:ilvl="5" w:tplc="683C24F4" w:tentative="1">
      <w:start w:val="1"/>
      <w:numFmt w:val="decimal"/>
      <w:lvlText w:val="%6."/>
      <w:lvlJc w:val="left"/>
      <w:pPr>
        <w:tabs>
          <w:tab w:val="num" w:pos="4320"/>
        </w:tabs>
        <w:ind w:left="4320" w:hanging="360"/>
      </w:pPr>
    </w:lvl>
    <w:lvl w:ilvl="6" w:tplc="1A3E1F0A" w:tentative="1">
      <w:start w:val="1"/>
      <w:numFmt w:val="decimal"/>
      <w:lvlText w:val="%7."/>
      <w:lvlJc w:val="left"/>
      <w:pPr>
        <w:tabs>
          <w:tab w:val="num" w:pos="5040"/>
        </w:tabs>
        <w:ind w:left="5040" w:hanging="360"/>
      </w:pPr>
    </w:lvl>
    <w:lvl w:ilvl="7" w:tplc="39D89F16" w:tentative="1">
      <w:start w:val="1"/>
      <w:numFmt w:val="decimal"/>
      <w:lvlText w:val="%8."/>
      <w:lvlJc w:val="left"/>
      <w:pPr>
        <w:tabs>
          <w:tab w:val="num" w:pos="5760"/>
        </w:tabs>
        <w:ind w:left="5760" w:hanging="360"/>
      </w:pPr>
    </w:lvl>
    <w:lvl w:ilvl="8" w:tplc="9AF2B3E0" w:tentative="1">
      <w:start w:val="1"/>
      <w:numFmt w:val="decimal"/>
      <w:lvlText w:val="%9."/>
      <w:lvlJc w:val="left"/>
      <w:pPr>
        <w:tabs>
          <w:tab w:val="num" w:pos="6480"/>
        </w:tabs>
        <w:ind w:left="6480" w:hanging="360"/>
      </w:pPr>
    </w:lvl>
  </w:abstractNum>
  <w:abstractNum w:abstractNumId="7">
    <w:nsid w:val="273B4B7A"/>
    <w:multiLevelType w:val="hybridMultilevel"/>
    <w:tmpl w:val="81C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217C1C"/>
    <w:multiLevelType w:val="hybridMultilevel"/>
    <w:tmpl w:val="25F6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220650"/>
    <w:multiLevelType w:val="hybridMultilevel"/>
    <w:tmpl w:val="C94C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5EE1952"/>
    <w:multiLevelType w:val="hybridMultilevel"/>
    <w:tmpl w:val="4DFE94AC"/>
    <w:lvl w:ilvl="0" w:tplc="1BBC6C82">
      <w:start w:val="1"/>
      <w:numFmt w:val="decimal"/>
      <w:lvlText w:val="%1."/>
      <w:lvlJc w:val="left"/>
      <w:pPr>
        <w:tabs>
          <w:tab w:val="num" w:pos="720"/>
        </w:tabs>
        <w:ind w:left="720" w:hanging="360"/>
      </w:pPr>
    </w:lvl>
    <w:lvl w:ilvl="1" w:tplc="2E363568">
      <w:start w:val="1"/>
      <w:numFmt w:val="decimal"/>
      <w:lvlText w:val="%2."/>
      <w:lvlJc w:val="left"/>
      <w:pPr>
        <w:tabs>
          <w:tab w:val="num" w:pos="1440"/>
        </w:tabs>
        <w:ind w:left="1440" w:hanging="360"/>
      </w:pPr>
    </w:lvl>
    <w:lvl w:ilvl="2" w:tplc="3B382578" w:tentative="1">
      <w:start w:val="1"/>
      <w:numFmt w:val="decimal"/>
      <w:lvlText w:val="%3."/>
      <w:lvlJc w:val="left"/>
      <w:pPr>
        <w:tabs>
          <w:tab w:val="num" w:pos="2160"/>
        </w:tabs>
        <w:ind w:left="2160" w:hanging="360"/>
      </w:pPr>
    </w:lvl>
    <w:lvl w:ilvl="3" w:tplc="BDDC5BDA" w:tentative="1">
      <w:start w:val="1"/>
      <w:numFmt w:val="decimal"/>
      <w:lvlText w:val="%4."/>
      <w:lvlJc w:val="left"/>
      <w:pPr>
        <w:tabs>
          <w:tab w:val="num" w:pos="2880"/>
        </w:tabs>
        <w:ind w:left="2880" w:hanging="360"/>
      </w:pPr>
    </w:lvl>
    <w:lvl w:ilvl="4" w:tplc="5706E1D2" w:tentative="1">
      <w:start w:val="1"/>
      <w:numFmt w:val="decimal"/>
      <w:lvlText w:val="%5."/>
      <w:lvlJc w:val="left"/>
      <w:pPr>
        <w:tabs>
          <w:tab w:val="num" w:pos="3600"/>
        </w:tabs>
        <w:ind w:left="3600" w:hanging="360"/>
      </w:pPr>
    </w:lvl>
    <w:lvl w:ilvl="5" w:tplc="CE9CF00E" w:tentative="1">
      <w:start w:val="1"/>
      <w:numFmt w:val="decimal"/>
      <w:lvlText w:val="%6."/>
      <w:lvlJc w:val="left"/>
      <w:pPr>
        <w:tabs>
          <w:tab w:val="num" w:pos="4320"/>
        </w:tabs>
        <w:ind w:left="4320" w:hanging="360"/>
      </w:pPr>
    </w:lvl>
    <w:lvl w:ilvl="6" w:tplc="CD62BCF0" w:tentative="1">
      <w:start w:val="1"/>
      <w:numFmt w:val="decimal"/>
      <w:lvlText w:val="%7."/>
      <w:lvlJc w:val="left"/>
      <w:pPr>
        <w:tabs>
          <w:tab w:val="num" w:pos="5040"/>
        </w:tabs>
        <w:ind w:left="5040" w:hanging="360"/>
      </w:pPr>
    </w:lvl>
    <w:lvl w:ilvl="7" w:tplc="F670C3BC" w:tentative="1">
      <w:start w:val="1"/>
      <w:numFmt w:val="decimal"/>
      <w:lvlText w:val="%8."/>
      <w:lvlJc w:val="left"/>
      <w:pPr>
        <w:tabs>
          <w:tab w:val="num" w:pos="5760"/>
        </w:tabs>
        <w:ind w:left="5760" w:hanging="360"/>
      </w:pPr>
    </w:lvl>
    <w:lvl w:ilvl="8" w:tplc="BC0A7394" w:tentative="1">
      <w:start w:val="1"/>
      <w:numFmt w:val="decimal"/>
      <w:lvlText w:val="%9."/>
      <w:lvlJc w:val="left"/>
      <w:pPr>
        <w:tabs>
          <w:tab w:val="num" w:pos="6480"/>
        </w:tabs>
        <w:ind w:left="6480" w:hanging="360"/>
      </w:pPr>
    </w:lvl>
  </w:abstractNum>
  <w:num w:numId="1">
    <w:abstractNumId w:val="6"/>
  </w:num>
  <w:num w:numId="2">
    <w:abstractNumId w:val="10"/>
  </w:num>
  <w:num w:numId="3">
    <w:abstractNumId w:val="3"/>
  </w:num>
  <w:num w:numId="4">
    <w:abstractNumId w:val="2"/>
  </w:num>
  <w:num w:numId="5">
    <w:abstractNumId w:val="7"/>
  </w:num>
  <w:num w:numId="6">
    <w:abstractNumId w:val="0"/>
  </w:num>
  <w:num w:numId="7">
    <w:abstractNumId w:val="1"/>
  </w:num>
  <w:num w:numId="8">
    <w:abstractNumId w:val="5"/>
  </w:num>
  <w:num w:numId="9">
    <w:abstractNumId w:val="8"/>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5EEC"/>
    <w:rsid w:val="0000045E"/>
    <w:rsid w:val="000036BE"/>
    <w:rsid w:val="000042C7"/>
    <w:rsid w:val="000051E8"/>
    <w:rsid w:val="00020E32"/>
    <w:rsid w:val="00036F5F"/>
    <w:rsid w:val="000467D2"/>
    <w:rsid w:val="000479E9"/>
    <w:rsid w:val="0005196F"/>
    <w:rsid w:val="000548E1"/>
    <w:rsid w:val="00071971"/>
    <w:rsid w:val="00080D4B"/>
    <w:rsid w:val="00087046"/>
    <w:rsid w:val="00087DCE"/>
    <w:rsid w:val="000C72EE"/>
    <w:rsid w:val="000F1D57"/>
    <w:rsid w:val="000F41DC"/>
    <w:rsid w:val="00111BEB"/>
    <w:rsid w:val="00126C7B"/>
    <w:rsid w:val="001276F4"/>
    <w:rsid w:val="00132E7F"/>
    <w:rsid w:val="00145170"/>
    <w:rsid w:val="001458D0"/>
    <w:rsid w:val="001520BA"/>
    <w:rsid w:val="0016441B"/>
    <w:rsid w:val="001648DB"/>
    <w:rsid w:val="0016612E"/>
    <w:rsid w:val="00177EE9"/>
    <w:rsid w:val="00183ABD"/>
    <w:rsid w:val="001A258E"/>
    <w:rsid w:val="001B17FB"/>
    <w:rsid w:val="001B751B"/>
    <w:rsid w:val="001B7CAA"/>
    <w:rsid w:val="001C681A"/>
    <w:rsid w:val="001D5EB8"/>
    <w:rsid w:val="001F1C97"/>
    <w:rsid w:val="001F7F03"/>
    <w:rsid w:val="00200988"/>
    <w:rsid w:val="00203229"/>
    <w:rsid w:val="0020433F"/>
    <w:rsid w:val="00221842"/>
    <w:rsid w:val="002512D7"/>
    <w:rsid w:val="0025594D"/>
    <w:rsid w:val="002561CC"/>
    <w:rsid w:val="00257165"/>
    <w:rsid w:val="00257533"/>
    <w:rsid w:val="0025788D"/>
    <w:rsid w:val="002615D5"/>
    <w:rsid w:val="002620D8"/>
    <w:rsid w:val="0026772C"/>
    <w:rsid w:val="00273712"/>
    <w:rsid w:val="00290979"/>
    <w:rsid w:val="002950CF"/>
    <w:rsid w:val="002A2EED"/>
    <w:rsid w:val="002B6EC6"/>
    <w:rsid w:val="002B7FBB"/>
    <w:rsid w:val="002D2EC5"/>
    <w:rsid w:val="002E07CB"/>
    <w:rsid w:val="002F2722"/>
    <w:rsid w:val="002F325F"/>
    <w:rsid w:val="00303538"/>
    <w:rsid w:val="00331B51"/>
    <w:rsid w:val="00333571"/>
    <w:rsid w:val="003407A0"/>
    <w:rsid w:val="00362619"/>
    <w:rsid w:val="00363D45"/>
    <w:rsid w:val="00367CD2"/>
    <w:rsid w:val="00374714"/>
    <w:rsid w:val="00377809"/>
    <w:rsid w:val="003830A5"/>
    <w:rsid w:val="00387B77"/>
    <w:rsid w:val="003923DB"/>
    <w:rsid w:val="003948BF"/>
    <w:rsid w:val="003A07A2"/>
    <w:rsid w:val="003A2DF9"/>
    <w:rsid w:val="003A5150"/>
    <w:rsid w:val="003D6855"/>
    <w:rsid w:val="00401865"/>
    <w:rsid w:val="004162EC"/>
    <w:rsid w:val="004169B3"/>
    <w:rsid w:val="004215D8"/>
    <w:rsid w:val="0044294B"/>
    <w:rsid w:val="00455B7A"/>
    <w:rsid w:val="00456013"/>
    <w:rsid w:val="0047055F"/>
    <w:rsid w:val="004820FB"/>
    <w:rsid w:val="004821B9"/>
    <w:rsid w:val="00496A40"/>
    <w:rsid w:val="00497C48"/>
    <w:rsid w:val="004B36E5"/>
    <w:rsid w:val="004C7423"/>
    <w:rsid w:val="004D0BB7"/>
    <w:rsid w:val="004D4153"/>
    <w:rsid w:val="004D5175"/>
    <w:rsid w:val="004E5EEC"/>
    <w:rsid w:val="004E6317"/>
    <w:rsid w:val="0050795A"/>
    <w:rsid w:val="00546E04"/>
    <w:rsid w:val="00564224"/>
    <w:rsid w:val="00564ACE"/>
    <w:rsid w:val="00587CF3"/>
    <w:rsid w:val="0059283A"/>
    <w:rsid w:val="005B33B9"/>
    <w:rsid w:val="005B3B7C"/>
    <w:rsid w:val="005B69FA"/>
    <w:rsid w:val="005D19F8"/>
    <w:rsid w:val="005D1C11"/>
    <w:rsid w:val="005D427A"/>
    <w:rsid w:val="005D6B07"/>
    <w:rsid w:val="005F3798"/>
    <w:rsid w:val="00601691"/>
    <w:rsid w:val="006070A8"/>
    <w:rsid w:val="00615CC0"/>
    <w:rsid w:val="0062118A"/>
    <w:rsid w:val="0063603C"/>
    <w:rsid w:val="00641DE7"/>
    <w:rsid w:val="00657151"/>
    <w:rsid w:val="0065751F"/>
    <w:rsid w:val="00662E45"/>
    <w:rsid w:val="00664F72"/>
    <w:rsid w:val="00670759"/>
    <w:rsid w:val="006707F3"/>
    <w:rsid w:val="00675E08"/>
    <w:rsid w:val="00696CAB"/>
    <w:rsid w:val="006A1253"/>
    <w:rsid w:val="006A76A1"/>
    <w:rsid w:val="006C5756"/>
    <w:rsid w:val="006C7905"/>
    <w:rsid w:val="006D28B5"/>
    <w:rsid w:val="006D588F"/>
    <w:rsid w:val="006D7847"/>
    <w:rsid w:val="006E0CBF"/>
    <w:rsid w:val="006E4A3A"/>
    <w:rsid w:val="006E760A"/>
    <w:rsid w:val="006F15F2"/>
    <w:rsid w:val="007266C9"/>
    <w:rsid w:val="00736DB2"/>
    <w:rsid w:val="007458BD"/>
    <w:rsid w:val="007474AB"/>
    <w:rsid w:val="00751130"/>
    <w:rsid w:val="007758E1"/>
    <w:rsid w:val="00780E9C"/>
    <w:rsid w:val="0078235F"/>
    <w:rsid w:val="00785D6E"/>
    <w:rsid w:val="00791B29"/>
    <w:rsid w:val="007928CC"/>
    <w:rsid w:val="00792BB6"/>
    <w:rsid w:val="00793756"/>
    <w:rsid w:val="007D4B58"/>
    <w:rsid w:val="007E4D66"/>
    <w:rsid w:val="00805382"/>
    <w:rsid w:val="00820A14"/>
    <w:rsid w:val="00821387"/>
    <w:rsid w:val="00824576"/>
    <w:rsid w:val="008337DF"/>
    <w:rsid w:val="008472D8"/>
    <w:rsid w:val="00853788"/>
    <w:rsid w:val="00853AC6"/>
    <w:rsid w:val="00854C90"/>
    <w:rsid w:val="00870495"/>
    <w:rsid w:val="00890235"/>
    <w:rsid w:val="0089104A"/>
    <w:rsid w:val="00893CA8"/>
    <w:rsid w:val="008A1EC1"/>
    <w:rsid w:val="008A423E"/>
    <w:rsid w:val="008B13D9"/>
    <w:rsid w:val="008B4C37"/>
    <w:rsid w:val="008B5B1D"/>
    <w:rsid w:val="008D1B53"/>
    <w:rsid w:val="008D4868"/>
    <w:rsid w:val="008E42CA"/>
    <w:rsid w:val="00910F50"/>
    <w:rsid w:val="009127D7"/>
    <w:rsid w:val="00944C2D"/>
    <w:rsid w:val="009754D6"/>
    <w:rsid w:val="009821E0"/>
    <w:rsid w:val="00983664"/>
    <w:rsid w:val="00985531"/>
    <w:rsid w:val="009969A1"/>
    <w:rsid w:val="00997B8D"/>
    <w:rsid w:val="00997D71"/>
    <w:rsid w:val="009A2A54"/>
    <w:rsid w:val="009A36A5"/>
    <w:rsid w:val="009B6113"/>
    <w:rsid w:val="009C6C4E"/>
    <w:rsid w:val="009F127B"/>
    <w:rsid w:val="00A01C8F"/>
    <w:rsid w:val="00A25AB2"/>
    <w:rsid w:val="00A32733"/>
    <w:rsid w:val="00A33742"/>
    <w:rsid w:val="00A34B9D"/>
    <w:rsid w:val="00A54FB8"/>
    <w:rsid w:val="00A6398D"/>
    <w:rsid w:val="00A656A1"/>
    <w:rsid w:val="00A76C69"/>
    <w:rsid w:val="00A87FA5"/>
    <w:rsid w:val="00A911AD"/>
    <w:rsid w:val="00A97C25"/>
    <w:rsid w:val="00AA7640"/>
    <w:rsid w:val="00AC01FE"/>
    <w:rsid w:val="00AC02EE"/>
    <w:rsid w:val="00AC1DD8"/>
    <w:rsid w:val="00AC3C17"/>
    <w:rsid w:val="00AC6AA7"/>
    <w:rsid w:val="00AC7E47"/>
    <w:rsid w:val="00AD343D"/>
    <w:rsid w:val="00AE527A"/>
    <w:rsid w:val="00AE7014"/>
    <w:rsid w:val="00B21E6B"/>
    <w:rsid w:val="00B22E09"/>
    <w:rsid w:val="00B421FB"/>
    <w:rsid w:val="00B43DBD"/>
    <w:rsid w:val="00B53FF8"/>
    <w:rsid w:val="00B54970"/>
    <w:rsid w:val="00B666F2"/>
    <w:rsid w:val="00B72DD0"/>
    <w:rsid w:val="00B73277"/>
    <w:rsid w:val="00B845CE"/>
    <w:rsid w:val="00B855C3"/>
    <w:rsid w:val="00B945A9"/>
    <w:rsid w:val="00B94DA5"/>
    <w:rsid w:val="00B94FAA"/>
    <w:rsid w:val="00BB37E5"/>
    <w:rsid w:val="00BD3000"/>
    <w:rsid w:val="00C02774"/>
    <w:rsid w:val="00C07BD5"/>
    <w:rsid w:val="00C07E28"/>
    <w:rsid w:val="00C24A5F"/>
    <w:rsid w:val="00C3499E"/>
    <w:rsid w:val="00C64955"/>
    <w:rsid w:val="00C649E5"/>
    <w:rsid w:val="00C65CE5"/>
    <w:rsid w:val="00CA6689"/>
    <w:rsid w:val="00CC42D7"/>
    <w:rsid w:val="00CC614D"/>
    <w:rsid w:val="00CC62A5"/>
    <w:rsid w:val="00CD47BB"/>
    <w:rsid w:val="00CE4DC5"/>
    <w:rsid w:val="00CE6D6C"/>
    <w:rsid w:val="00CE75F6"/>
    <w:rsid w:val="00CF4294"/>
    <w:rsid w:val="00D13D10"/>
    <w:rsid w:val="00D23C7C"/>
    <w:rsid w:val="00D269FA"/>
    <w:rsid w:val="00D30384"/>
    <w:rsid w:val="00D31881"/>
    <w:rsid w:val="00D34C94"/>
    <w:rsid w:val="00D51C60"/>
    <w:rsid w:val="00D562E1"/>
    <w:rsid w:val="00D670B6"/>
    <w:rsid w:val="00D76BB3"/>
    <w:rsid w:val="00D835A6"/>
    <w:rsid w:val="00DA5805"/>
    <w:rsid w:val="00DB3389"/>
    <w:rsid w:val="00DC327C"/>
    <w:rsid w:val="00DD5E50"/>
    <w:rsid w:val="00DE632C"/>
    <w:rsid w:val="00DE6A61"/>
    <w:rsid w:val="00DE707E"/>
    <w:rsid w:val="00DF71B1"/>
    <w:rsid w:val="00E2051B"/>
    <w:rsid w:val="00E23719"/>
    <w:rsid w:val="00E43950"/>
    <w:rsid w:val="00E53B67"/>
    <w:rsid w:val="00E543F2"/>
    <w:rsid w:val="00E65B4A"/>
    <w:rsid w:val="00E65F13"/>
    <w:rsid w:val="00E72A12"/>
    <w:rsid w:val="00E74147"/>
    <w:rsid w:val="00E917DE"/>
    <w:rsid w:val="00E9778C"/>
    <w:rsid w:val="00EA12CB"/>
    <w:rsid w:val="00EB320E"/>
    <w:rsid w:val="00EC17AE"/>
    <w:rsid w:val="00EE44A1"/>
    <w:rsid w:val="00EF02B5"/>
    <w:rsid w:val="00EF509F"/>
    <w:rsid w:val="00F00F6A"/>
    <w:rsid w:val="00F01FBD"/>
    <w:rsid w:val="00F107C8"/>
    <w:rsid w:val="00F13C8E"/>
    <w:rsid w:val="00F16F07"/>
    <w:rsid w:val="00F21968"/>
    <w:rsid w:val="00F31B83"/>
    <w:rsid w:val="00F34532"/>
    <w:rsid w:val="00F3678B"/>
    <w:rsid w:val="00F41A99"/>
    <w:rsid w:val="00F465D0"/>
    <w:rsid w:val="00F5253D"/>
    <w:rsid w:val="00F61EE4"/>
    <w:rsid w:val="00F61F5E"/>
    <w:rsid w:val="00F82332"/>
    <w:rsid w:val="00F8243F"/>
    <w:rsid w:val="00FA46F0"/>
    <w:rsid w:val="00FC0A2E"/>
    <w:rsid w:val="00FE0757"/>
    <w:rsid w:val="00FE249B"/>
    <w:rsid w:val="00FF67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49557"/>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25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EB8"/>
    <w:rPr>
      <w:color w:val="808080"/>
    </w:rPr>
  </w:style>
  <w:style w:type="character" w:styleId="CommentReference">
    <w:name w:val="annotation reference"/>
    <w:basedOn w:val="DefaultParagraphFont"/>
    <w:uiPriority w:val="99"/>
    <w:semiHidden/>
    <w:unhideWhenUsed/>
    <w:rsid w:val="00997D71"/>
    <w:rPr>
      <w:sz w:val="18"/>
      <w:szCs w:val="18"/>
    </w:rPr>
  </w:style>
  <w:style w:type="paragraph" w:styleId="CommentText">
    <w:name w:val="annotation text"/>
    <w:basedOn w:val="Normal"/>
    <w:link w:val="CommentTextChar"/>
    <w:uiPriority w:val="99"/>
    <w:semiHidden/>
    <w:unhideWhenUsed/>
    <w:rsid w:val="00997D71"/>
  </w:style>
  <w:style w:type="character" w:customStyle="1" w:styleId="CommentTextChar">
    <w:name w:val="Comment Text Char"/>
    <w:basedOn w:val="DefaultParagraphFont"/>
    <w:link w:val="CommentText"/>
    <w:uiPriority w:val="99"/>
    <w:semiHidden/>
    <w:rsid w:val="00997D71"/>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97D71"/>
    <w:rPr>
      <w:b/>
      <w:bCs/>
      <w:sz w:val="20"/>
      <w:szCs w:val="20"/>
    </w:rPr>
  </w:style>
  <w:style w:type="character" w:customStyle="1" w:styleId="CommentSubjectChar">
    <w:name w:val="Comment Subject Char"/>
    <w:basedOn w:val="CommentTextChar"/>
    <w:link w:val="CommentSubject"/>
    <w:uiPriority w:val="99"/>
    <w:semiHidden/>
    <w:rsid w:val="00997D7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97D71"/>
    <w:rPr>
      <w:sz w:val="18"/>
      <w:szCs w:val="18"/>
    </w:rPr>
  </w:style>
  <w:style w:type="character" w:customStyle="1" w:styleId="BalloonTextChar">
    <w:name w:val="Balloon Text Char"/>
    <w:basedOn w:val="DefaultParagraphFont"/>
    <w:link w:val="BalloonText"/>
    <w:uiPriority w:val="99"/>
    <w:semiHidden/>
    <w:rsid w:val="00997D71"/>
    <w:rPr>
      <w:rFonts w:ascii="Times New Roman" w:hAnsi="Times New Roman" w:cs="Times New Roman"/>
      <w:sz w:val="18"/>
      <w:szCs w:val="18"/>
    </w:rPr>
  </w:style>
  <w:style w:type="paragraph" w:styleId="NormalWeb">
    <w:name w:val="Normal (Web)"/>
    <w:basedOn w:val="Normal"/>
    <w:uiPriority w:val="99"/>
    <w:unhideWhenUsed/>
    <w:rsid w:val="00456013"/>
    <w:pPr>
      <w:spacing w:before="100" w:beforeAutospacing="1" w:after="100" w:afterAutospacing="1"/>
    </w:pPr>
  </w:style>
  <w:style w:type="paragraph" w:styleId="ListParagraph">
    <w:name w:val="List Paragraph"/>
    <w:basedOn w:val="Normal"/>
    <w:uiPriority w:val="34"/>
    <w:qFormat/>
    <w:rsid w:val="006C5756"/>
    <w:pPr>
      <w:ind w:left="720"/>
      <w:contextualSpacing/>
    </w:pPr>
  </w:style>
  <w:style w:type="character" w:styleId="Hyperlink">
    <w:name w:val="Hyperlink"/>
    <w:basedOn w:val="DefaultParagraphFont"/>
    <w:uiPriority w:val="99"/>
    <w:unhideWhenUsed/>
    <w:rsid w:val="00C24A5F"/>
    <w:rPr>
      <w:color w:val="0563C1" w:themeColor="hyperlink"/>
      <w:u w:val="single"/>
    </w:rPr>
  </w:style>
  <w:style w:type="paragraph" w:customStyle="1" w:styleId="EndNoteBibliographyTitle">
    <w:name w:val="EndNote Bibliography Title"/>
    <w:basedOn w:val="Normal"/>
    <w:rsid w:val="00E65B4A"/>
    <w:pPr>
      <w:jc w:val="center"/>
    </w:pPr>
  </w:style>
  <w:style w:type="paragraph" w:customStyle="1" w:styleId="EndNoteBibliography">
    <w:name w:val="EndNote Bibliography"/>
    <w:basedOn w:val="Normal"/>
    <w:rsid w:val="00E65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0985">
      <w:bodyDiv w:val="1"/>
      <w:marLeft w:val="0"/>
      <w:marRight w:val="0"/>
      <w:marTop w:val="0"/>
      <w:marBottom w:val="0"/>
      <w:divBdr>
        <w:top w:val="none" w:sz="0" w:space="0" w:color="auto"/>
        <w:left w:val="none" w:sz="0" w:space="0" w:color="auto"/>
        <w:bottom w:val="none" w:sz="0" w:space="0" w:color="auto"/>
        <w:right w:val="none" w:sz="0" w:space="0" w:color="auto"/>
      </w:divBdr>
    </w:div>
    <w:div w:id="181827343">
      <w:bodyDiv w:val="1"/>
      <w:marLeft w:val="0"/>
      <w:marRight w:val="0"/>
      <w:marTop w:val="0"/>
      <w:marBottom w:val="0"/>
      <w:divBdr>
        <w:top w:val="none" w:sz="0" w:space="0" w:color="auto"/>
        <w:left w:val="none" w:sz="0" w:space="0" w:color="auto"/>
        <w:bottom w:val="none" w:sz="0" w:space="0" w:color="auto"/>
        <w:right w:val="none" w:sz="0" w:space="0" w:color="auto"/>
      </w:divBdr>
    </w:div>
    <w:div w:id="339089693">
      <w:bodyDiv w:val="1"/>
      <w:marLeft w:val="0"/>
      <w:marRight w:val="0"/>
      <w:marTop w:val="0"/>
      <w:marBottom w:val="0"/>
      <w:divBdr>
        <w:top w:val="none" w:sz="0" w:space="0" w:color="auto"/>
        <w:left w:val="none" w:sz="0" w:space="0" w:color="auto"/>
        <w:bottom w:val="none" w:sz="0" w:space="0" w:color="auto"/>
        <w:right w:val="none" w:sz="0" w:space="0" w:color="auto"/>
      </w:divBdr>
    </w:div>
    <w:div w:id="366177096">
      <w:bodyDiv w:val="1"/>
      <w:marLeft w:val="0"/>
      <w:marRight w:val="0"/>
      <w:marTop w:val="0"/>
      <w:marBottom w:val="0"/>
      <w:divBdr>
        <w:top w:val="none" w:sz="0" w:space="0" w:color="auto"/>
        <w:left w:val="none" w:sz="0" w:space="0" w:color="auto"/>
        <w:bottom w:val="none" w:sz="0" w:space="0" w:color="auto"/>
        <w:right w:val="none" w:sz="0" w:space="0" w:color="auto"/>
      </w:divBdr>
    </w:div>
    <w:div w:id="418991411">
      <w:bodyDiv w:val="1"/>
      <w:marLeft w:val="0"/>
      <w:marRight w:val="0"/>
      <w:marTop w:val="0"/>
      <w:marBottom w:val="0"/>
      <w:divBdr>
        <w:top w:val="none" w:sz="0" w:space="0" w:color="auto"/>
        <w:left w:val="none" w:sz="0" w:space="0" w:color="auto"/>
        <w:bottom w:val="none" w:sz="0" w:space="0" w:color="auto"/>
        <w:right w:val="none" w:sz="0" w:space="0" w:color="auto"/>
      </w:divBdr>
    </w:div>
    <w:div w:id="437601415">
      <w:bodyDiv w:val="1"/>
      <w:marLeft w:val="0"/>
      <w:marRight w:val="0"/>
      <w:marTop w:val="0"/>
      <w:marBottom w:val="0"/>
      <w:divBdr>
        <w:top w:val="none" w:sz="0" w:space="0" w:color="auto"/>
        <w:left w:val="none" w:sz="0" w:space="0" w:color="auto"/>
        <w:bottom w:val="none" w:sz="0" w:space="0" w:color="auto"/>
        <w:right w:val="none" w:sz="0" w:space="0" w:color="auto"/>
      </w:divBdr>
    </w:div>
    <w:div w:id="469441137">
      <w:bodyDiv w:val="1"/>
      <w:marLeft w:val="0"/>
      <w:marRight w:val="0"/>
      <w:marTop w:val="0"/>
      <w:marBottom w:val="0"/>
      <w:divBdr>
        <w:top w:val="none" w:sz="0" w:space="0" w:color="auto"/>
        <w:left w:val="none" w:sz="0" w:space="0" w:color="auto"/>
        <w:bottom w:val="none" w:sz="0" w:space="0" w:color="auto"/>
        <w:right w:val="none" w:sz="0" w:space="0" w:color="auto"/>
      </w:divBdr>
    </w:div>
    <w:div w:id="480852308">
      <w:bodyDiv w:val="1"/>
      <w:marLeft w:val="0"/>
      <w:marRight w:val="0"/>
      <w:marTop w:val="0"/>
      <w:marBottom w:val="0"/>
      <w:divBdr>
        <w:top w:val="none" w:sz="0" w:space="0" w:color="auto"/>
        <w:left w:val="none" w:sz="0" w:space="0" w:color="auto"/>
        <w:bottom w:val="none" w:sz="0" w:space="0" w:color="auto"/>
        <w:right w:val="none" w:sz="0" w:space="0" w:color="auto"/>
      </w:divBdr>
    </w:div>
    <w:div w:id="528222838">
      <w:bodyDiv w:val="1"/>
      <w:marLeft w:val="0"/>
      <w:marRight w:val="0"/>
      <w:marTop w:val="0"/>
      <w:marBottom w:val="0"/>
      <w:divBdr>
        <w:top w:val="none" w:sz="0" w:space="0" w:color="auto"/>
        <w:left w:val="none" w:sz="0" w:space="0" w:color="auto"/>
        <w:bottom w:val="none" w:sz="0" w:space="0" w:color="auto"/>
        <w:right w:val="none" w:sz="0" w:space="0" w:color="auto"/>
      </w:divBdr>
    </w:div>
    <w:div w:id="596444951">
      <w:bodyDiv w:val="1"/>
      <w:marLeft w:val="0"/>
      <w:marRight w:val="0"/>
      <w:marTop w:val="0"/>
      <w:marBottom w:val="0"/>
      <w:divBdr>
        <w:top w:val="none" w:sz="0" w:space="0" w:color="auto"/>
        <w:left w:val="none" w:sz="0" w:space="0" w:color="auto"/>
        <w:bottom w:val="none" w:sz="0" w:space="0" w:color="auto"/>
        <w:right w:val="none" w:sz="0" w:space="0" w:color="auto"/>
      </w:divBdr>
    </w:div>
    <w:div w:id="741638077">
      <w:bodyDiv w:val="1"/>
      <w:marLeft w:val="0"/>
      <w:marRight w:val="0"/>
      <w:marTop w:val="0"/>
      <w:marBottom w:val="0"/>
      <w:divBdr>
        <w:top w:val="none" w:sz="0" w:space="0" w:color="auto"/>
        <w:left w:val="none" w:sz="0" w:space="0" w:color="auto"/>
        <w:bottom w:val="none" w:sz="0" w:space="0" w:color="auto"/>
        <w:right w:val="none" w:sz="0" w:space="0" w:color="auto"/>
      </w:divBdr>
    </w:div>
    <w:div w:id="940573041">
      <w:bodyDiv w:val="1"/>
      <w:marLeft w:val="0"/>
      <w:marRight w:val="0"/>
      <w:marTop w:val="0"/>
      <w:marBottom w:val="0"/>
      <w:divBdr>
        <w:top w:val="none" w:sz="0" w:space="0" w:color="auto"/>
        <w:left w:val="none" w:sz="0" w:space="0" w:color="auto"/>
        <w:bottom w:val="none" w:sz="0" w:space="0" w:color="auto"/>
        <w:right w:val="none" w:sz="0" w:space="0" w:color="auto"/>
      </w:divBdr>
      <w:divsChild>
        <w:div w:id="1079905109">
          <w:marLeft w:val="806"/>
          <w:marRight w:val="0"/>
          <w:marTop w:val="200"/>
          <w:marBottom w:val="0"/>
          <w:divBdr>
            <w:top w:val="none" w:sz="0" w:space="0" w:color="auto"/>
            <w:left w:val="none" w:sz="0" w:space="0" w:color="auto"/>
            <w:bottom w:val="none" w:sz="0" w:space="0" w:color="auto"/>
            <w:right w:val="none" w:sz="0" w:space="0" w:color="auto"/>
          </w:divBdr>
        </w:div>
      </w:divsChild>
    </w:div>
    <w:div w:id="1016805940">
      <w:bodyDiv w:val="1"/>
      <w:marLeft w:val="0"/>
      <w:marRight w:val="0"/>
      <w:marTop w:val="0"/>
      <w:marBottom w:val="0"/>
      <w:divBdr>
        <w:top w:val="none" w:sz="0" w:space="0" w:color="auto"/>
        <w:left w:val="none" w:sz="0" w:space="0" w:color="auto"/>
        <w:bottom w:val="none" w:sz="0" w:space="0" w:color="auto"/>
        <w:right w:val="none" w:sz="0" w:space="0" w:color="auto"/>
      </w:divBdr>
    </w:div>
    <w:div w:id="1228998132">
      <w:bodyDiv w:val="1"/>
      <w:marLeft w:val="0"/>
      <w:marRight w:val="0"/>
      <w:marTop w:val="0"/>
      <w:marBottom w:val="0"/>
      <w:divBdr>
        <w:top w:val="none" w:sz="0" w:space="0" w:color="auto"/>
        <w:left w:val="none" w:sz="0" w:space="0" w:color="auto"/>
        <w:bottom w:val="none" w:sz="0" w:space="0" w:color="auto"/>
        <w:right w:val="none" w:sz="0" w:space="0" w:color="auto"/>
      </w:divBdr>
    </w:div>
    <w:div w:id="1339845279">
      <w:bodyDiv w:val="1"/>
      <w:marLeft w:val="0"/>
      <w:marRight w:val="0"/>
      <w:marTop w:val="0"/>
      <w:marBottom w:val="0"/>
      <w:divBdr>
        <w:top w:val="none" w:sz="0" w:space="0" w:color="auto"/>
        <w:left w:val="none" w:sz="0" w:space="0" w:color="auto"/>
        <w:bottom w:val="none" w:sz="0" w:space="0" w:color="auto"/>
        <w:right w:val="none" w:sz="0" w:space="0" w:color="auto"/>
      </w:divBdr>
    </w:div>
    <w:div w:id="1412240200">
      <w:bodyDiv w:val="1"/>
      <w:marLeft w:val="0"/>
      <w:marRight w:val="0"/>
      <w:marTop w:val="0"/>
      <w:marBottom w:val="0"/>
      <w:divBdr>
        <w:top w:val="none" w:sz="0" w:space="0" w:color="auto"/>
        <w:left w:val="none" w:sz="0" w:space="0" w:color="auto"/>
        <w:bottom w:val="none" w:sz="0" w:space="0" w:color="auto"/>
        <w:right w:val="none" w:sz="0" w:space="0" w:color="auto"/>
      </w:divBdr>
    </w:div>
    <w:div w:id="1554317726">
      <w:bodyDiv w:val="1"/>
      <w:marLeft w:val="0"/>
      <w:marRight w:val="0"/>
      <w:marTop w:val="0"/>
      <w:marBottom w:val="0"/>
      <w:divBdr>
        <w:top w:val="none" w:sz="0" w:space="0" w:color="auto"/>
        <w:left w:val="none" w:sz="0" w:space="0" w:color="auto"/>
        <w:bottom w:val="none" w:sz="0" w:space="0" w:color="auto"/>
        <w:right w:val="none" w:sz="0" w:space="0" w:color="auto"/>
      </w:divBdr>
    </w:div>
    <w:div w:id="1664970839">
      <w:bodyDiv w:val="1"/>
      <w:marLeft w:val="0"/>
      <w:marRight w:val="0"/>
      <w:marTop w:val="0"/>
      <w:marBottom w:val="0"/>
      <w:divBdr>
        <w:top w:val="none" w:sz="0" w:space="0" w:color="auto"/>
        <w:left w:val="none" w:sz="0" w:space="0" w:color="auto"/>
        <w:bottom w:val="none" w:sz="0" w:space="0" w:color="auto"/>
        <w:right w:val="none" w:sz="0" w:space="0" w:color="auto"/>
      </w:divBdr>
      <w:divsChild>
        <w:div w:id="818109427">
          <w:marLeft w:val="806"/>
          <w:marRight w:val="0"/>
          <w:marTop w:val="200"/>
          <w:marBottom w:val="0"/>
          <w:divBdr>
            <w:top w:val="none" w:sz="0" w:space="0" w:color="auto"/>
            <w:left w:val="none" w:sz="0" w:space="0" w:color="auto"/>
            <w:bottom w:val="none" w:sz="0" w:space="0" w:color="auto"/>
            <w:right w:val="none" w:sz="0" w:space="0" w:color="auto"/>
          </w:divBdr>
        </w:div>
        <w:div w:id="1492285773">
          <w:marLeft w:val="806"/>
          <w:marRight w:val="0"/>
          <w:marTop w:val="200"/>
          <w:marBottom w:val="0"/>
          <w:divBdr>
            <w:top w:val="none" w:sz="0" w:space="0" w:color="auto"/>
            <w:left w:val="none" w:sz="0" w:space="0" w:color="auto"/>
            <w:bottom w:val="none" w:sz="0" w:space="0" w:color="auto"/>
            <w:right w:val="none" w:sz="0" w:space="0" w:color="auto"/>
          </w:divBdr>
        </w:div>
        <w:div w:id="2107071426">
          <w:marLeft w:val="1526"/>
          <w:marRight w:val="0"/>
          <w:marTop w:val="100"/>
          <w:marBottom w:val="0"/>
          <w:divBdr>
            <w:top w:val="none" w:sz="0" w:space="0" w:color="auto"/>
            <w:left w:val="none" w:sz="0" w:space="0" w:color="auto"/>
            <w:bottom w:val="none" w:sz="0" w:space="0" w:color="auto"/>
            <w:right w:val="none" w:sz="0" w:space="0" w:color="auto"/>
          </w:divBdr>
        </w:div>
        <w:div w:id="1516918459">
          <w:marLeft w:val="806"/>
          <w:marRight w:val="0"/>
          <w:marTop w:val="200"/>
          <w:marBottom w:val="0"/>
          <w:divBdr>
            <w:top w:val="none" w:sz="0" w:space="0" w:color="auto"/>
            <w:left w:val="none" w:sz="0" w:space="0" w:color="auto"/>
            <w:bottom w:val="none" w:sz="0" w:space="0" w:color="auto"/>
            <w:right w:val="none" w:sz="0" w:space="0" w:color="auto"/>
          </w:divBdr>
        </w:div>
      </w:divsChild>
    </w:div>
    <w:div w:id="1722703715">
      <w:bodyDiv w:val="1"/>
      <w:marLeft w:val="0"/>
      <w:marRight w:val="0"/>
      <w:marTop w:val="0"/>
      <w:marBottom w:val="0"/>
      <w:divBdr>
        <w:top w:val="none" w:sz="0" w:space="0" w:color="auto"/>
        <w:left w:val="none" w:sz="0" w:space="0" w:color="auto"/>
        <w:bottom w:val="none" w:sz="0" w:space="0" w:color="auto"/>
        <w:right w:val="none" w:sz="0" w:space="0" w:color="auto"/>
      </w:divBdr>
    </w:div>
    <w:div w:id="1723209318">
      <w:bodyDiv w:val="1"/>
      <w:marLeft w:val="0"/>
      <w:marRight w:val="0"/>
      <w:marTop w:val="0"/>
      <w:marBottom w:val="0"/>
      <w:divBdr>
        <w:top w:val="none" w:sz="0" w:space="0" w:color="auto"/>
        <w:left w:val="none" w:sz="0" w:space="0" w:color="auto"/>
        <w:bottom w:val="none" w:sz="0" w:space="0" w:color="auto"/>
        <w:right w:val="none" w:sz="0" w:space="0" w:color="auto"/>
      </w:divBdr>
    </w:div>
    <w:div w:id="1785995141">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9787965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yperlink" Target="http://www.pnas.org/cgi/content/abstract/0509073102v1:0509073102" TargetMode="External"/><Relationship Id="rId14" Type="http://schemas.openxmlformats.org/officeDocument/2006/relationships/hyperlink" Target="https://climatologia.meteochile.gob.cl/application/index/productos/RE2009" TargetMode="External"/><Relationship Id="rId15" Type="http://schemas.openxmlformats.org/officeDocument/2006/relationships/hyperlink" Target="https://github.com/mwaskom/seaborn"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9213</Words>
  <Characters>52515</Characters>
  <Application>Microsoft Macintosh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61605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cp:revision>
  <dcterms:created xsi:type="dcterms:W3CDTF">2018-07-12T17:08:00Z</dcterms:created>
  <dcterms:modified xsi:type="dcterms:W3CDTF">2018-07-12T17:08:00Z</dcterms:modified>
</cp:coreProperties>
</file>