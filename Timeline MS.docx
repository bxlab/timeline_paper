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0788B" w14:textId="55018F13" w:rsidR="00AC79B3" w:rsidRPr="00AC79B3" w:rsidRDefault="00AC79B3" w:rsidP="00AC79B3">
      <w:pPr>
        <w:jc w:val="center"/>
        <w:rPr>
          <w:rFonts w:asciiTheme="minorHAnsi" w:hAnsiTheme="minorHAnsi" w:cs="Helvetica"/>
          <w:b/>
          <w:sz w:val="32"/>
          <w:szCs w:val="32"/>
        </w:rPr>
      </w:pPr>
      <w:r w:rsidRPr="00AC79B3">
        <w:rPr>
          <w:rFonts w:asciiTheme="minorHAnsi" w:hAnsiTheme="minorHAnsi" w:cs="Helvetica"/>
          <w:b/>
          <w:sz w:val="32"/>
          <w:szCs w:val="32"/>
        </w:rPr>
        <w:t xml:space="preserve">Response </w:t>
      </w:r>
      <w:r w:rsidR="00B05421">
        <w:rPr>
          <w:rFonts w:asciiTheme="minorHAnsi" w:hAnsiTheme="minorHAnsi" w:cs="Helvetica"/>
          <w:b/>
          <w:sz w:val="32"/>
          <w:szCs w:val="32"/>
        </w:rPr>
        <w:t>of extremophile microbiome</w:t>
      </w:r>
      <w:r w:rsidRPr="00AC79B3">
        <w:rPr>
          <w:rFonts w:asciiTheme="minorHAnsi" w:hAnsiTheme="minorHAnsi" w:cs="Helvetica"/>
          <w:b/>
          <w:sz w:val="32"/>
          <w:szCs w:val="32"/>
        </w:rPr>
        <w:t xml:space="preserve"> to major climatic perturbation reveals two distinct </w:t>
      </w:r>
      <w:r w:rsidR="00B05421">
        <w:rPr>
          <w:rFonts w:asciiTheme="minorHAnsi" w:hAnsiTheme="minorHAnsi" w:cs="Helvetica"/>
          <w:b/>
          <w:sz w:val="32"/>
          <w:szCs w:val="32"/>
        </w:rPr>
        <w:t xml:space="preserve">community </w:t>
      </w:r>
      <w:r w:rsidRPr="00AC79B3">
        <w:rPr>
          <w:rFonts w:asciiTheme="minorHAnsi" w:hAnsiTheme="minorHAnsi" w:cs="Helvetica"/>
          <w:b/>
          <w:sz w:val="32"/>
          <w:szCs w:val="32"/>
        </w:rPr>
        <w:t>adaptation strategies</w:t>
      </w:r>
    </w:p>
    <w:p w14:paraId="2A5D3361" w14:textId="77777777" w:rsidR="00AC79B3" w:rsidRDefault="00AC79B3" w:rsidP="004D5175">
      <w:pPr>
        <w:rPr>
          <w:rFonts w:asciiTheme="minorHAnsi" w:hAnsiTheme="minorHAnsi" w:cs="Helvetica"/>
          <w:b/>
        </w:rPr>
      </w:pPr>
    </w:p>
    <w:p w14:paraId="451E3A66" w14:textId="22BD38C1" w:rsidR="00AC79B3" w:rsidRDefault="004D5175" w:rsidP="00AC79B3">
      <w:pPr>
        <w:jc w:val="center"/>
        <w:rPr>
          <w:rFonts w:asciiTheme="minorHAnsi" w:hAnsiTheme="minorHAnsi"/>
        </w:rPr>
      </w:pPr>
      <w:r w:rsidRPr="00331B51">
        <w:rPr>
          <w:rFonts w:asciiTheme="minorHAnsi" w:hAnsiTheme="minorHAnsi"/>
        </w:rPr>
        <w:t xml:space="preserve">Gherman Uritskiy, </w:t>
      </w:r>
      <w:r w:rsidR="00C01274">
        <w:rPr>
          <w:rFonts w:asciiTheme="minorHAnsi" w:hAnsiTheme="minorHAnsi"/>
        </w:rPr>
        <w:t xml:space="preserve">Samantha </w:t>
      </w:r>
      <w:proofErr w:type="spellStart"/>
      <w:r w:rsidR="00C01274">
        <w:rPr>
          <w:rFonts w:asciiTheme="minorHAnsi" w:hAnsiTheme="minorHAnsi"/>
        </w:rPr>
        <w:t>Getsin</w:t>
      </w:r>
      <w:proofErr w:type="spellEnd"/>
      <w:r w:rsidR="00C01274">
        <w:rPr>
          <w:rFonts w:asciiTheme="minorHAnsi" w:hAnsiTheme="minorHAnsi"/>
        </w:rPr>
        <w:t>,</w:t>
      </w:r>
      <w:r w:rsidR="00C01274" w:rsidRPr="00331B51">
        <w:rPr>
          <w:rFonts w:asciiTheme="minorHAnsi" w:hAnsiTheme="minorHAnsi"/>
        </w:rPr>
        <w:t xml:space="preserve"> </w:t>
      </w:r>
      <w:r w:rsidRPr="00331B51">
        <w:rPr>
          <w:rFonts w:asciiTheme="minorHAnsi" w:hAnsiTheme="minorHAnsi"/>
        </w:rPr>
        <w:t>Adam Munn</w:t>
      </w:r>
      <w:r w:rsidR="00C01274">
        <w:rPr>
          <w:rFonts w:asciiTheme="minorHAnsi" w:hAnsiTheme="minorHAnsi"/>
        </w:rPr>
        <w:t>,</w:t>
      </w:r>
    </w:p>
    <w:p w14:paraId="7D4C2F0C" w14:textId="7EB03376" w:rsidR="004D5175" w:rsidRPr="00331B51" w:rsidRDefault="004D5175" w:rsidP="00AC79B3">
      <w:pPr>
        <w:jc w:val="center"/>
        <w:rPr>
          <w:rFonts w:asciiTheme="minorHAnsi" w:hAnsiTheme="minorHAnsi"/>
        </w:rPr>
      </w:pPr>
      <w:r w:rsidRPr="00331B51">
        <w:rPr>
          <w:rFonts w:asciiTheme="minorHAnsi" w:hAnsiTheme="minorHAnsi"/>
        </w:rPr>
        <w:t>James Taylor</w:t>
      </w:r>
      <w:r w:rsidR="00273712" w:rsidRPr="00331B51">
        <w:rPr>
          <w:rFonts w:asciiTheme="minorHAnsi" w:hAnsiTheme="minorHAnsi"/>
        </w:rPr>
        <w:t>*</w:t>
      </w:r>
      <w:r w:rsidRPr="00331B51">
        <w:rPr>
          <w:rFonts w:asciiTheme="minorHAnsi" w:hAnsiTheme="minorHAnsi"/>
        </w:rPr>
        <w:t xml:space="preserve"> and Jocelyne </w:t>
      </w:r>
      <w:proofErr w:type="spellStart"/>
      <w:r w:rsidRPr="00331B51">
        <w:rPr>
          <w:rFonts w:asciiTheme="minorHAnsi" w:hAnsiTheme="minorHAnsi"/>
        </w:rPr>
        <w:t>DiRuggiero</w:t>
      </w:r>
      <w:proofErr w:type="spellEnd"/>
      <w:r w:rsidR="00273712" w:rsidRPr="00331B51">
        <w:rPr>
          <w:rFonts w:asciiTheme="minorHAnsi" w:hAnsiTheme="minorHAnsi"/>
        </w:rPr>
        <w:t>*</w:t>
      </w:r>
    </w:p>
    <w:p w14:paraId="594BB1E0" w14:textId="77777777" w:rsidR="00AC79B3" w:rsidRDefault="00AC79B3" w:rsidP="005863A8">
      <w:pPr>
        <w:rPr>
          <w:rFonts w:asciiTheme="minorHAnsi" w:hAnsiTheme="minorHAnsi"/>
        </w:rPr>
      </w:pPr>
    </w:p>
    <w:p w14:paraId="7390A0C5" w14:textId="1D762A91" w:rsidR="005863A8" w:rsidRDefault="005863A8" w:rsidP="005863A8">
      <w:pPr>
        <w:rPr>
          <w:rFonts w:asciiTheme="minorHAnsi" w:hAnsiTheme="minorHAnsi"/>
          <w:b/>
        </w:rPr>
      </w:pPr>
      <w:r w:rsidRPr="00331B51">
        <w:rPr>
          <w:rFonts w:asciiTheme="minorHAnsi" w:hAnsiTheme="minorHAnsi"/>
          <w:b/>
        </w:rPr>
        <w:t>INTRODUCTION</w:t>
      </w:r>
    </w:p>
    <w:p w14:paraId="0E749A4F" w14:textId="6D0672CC" w:rsidR="005863A8" w:rsidRPr="00331B51" w:rsidRDefault="005863A8" w:rsidP="005863A8">
      <w:pPr>
        <w:rPr>
          <w:rFonts w:asciiTheme="minorHAnsi" w:hAnsiTheme="minorHAnsi"/>
        </w:rPr>
      </w:pPr>
      <w:r>
        <w:rPr>
          <w:rFonts w:asciiTheme="minorHAnsi" w:hAnsiTheme="minorHAnsi"/>
        </w:rPr>
        <w:tab/>
        <w:t>Due to the vast taxonomic and functional diversity within most microbial communities, microbiomes have an incredible ability to change, adapt to, and recover from a wide variety of environmental changes</w:t>
      </w:r>
      <w:r w:rsidR="00324ABC">
        <w:rPr>
          <w:rFonts w:asciiTheme="minorHAnsi" w:hAnsiTheme="minorHAnsi"/>
        </w:rPr>
        <w:t xml:space="preserve"> </w:t>
      </w:r>
      <w:r w:rsidR="005C032B">
        <w:rPr>
          <w:rFonts w:asciiTheme="minorHAnsi" w:hAnsiTheme="minorHAnsi"/>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Pr>
          <w:rFonts w:asciiTheme="minorHAnsi" w:hAnsiTheme="minorHAnsi"/>
        </w:rPr>
        <w:instrText xml:space="preserve"> ADDIN EN.CITE </w:instrText>
      </w:r>
      <w:r w:rsidR="005C032B">
        <w:rPr>
          <w:rFonts w:asciiTheme="minorHAnsi" w:hAnsiTheme="minorHAnsi"/>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Pr>
          <w:rFonts w:asciiTheme="minorHAnsi" w:hAnsiTheme="minorHAnsi"/>
        </w:rPr>
        <w:instrText xml:space="preserve"> ADDIN EN.CITE.DATA </w:instrText>
      </w:r>
      <w:r w:rsidR="005C032B">
        <w:rPr>
          <w:rFonts w:asciiTheme="minorHAnsi" w:hAnsiTheme="minorHAnsi"/>
        </w:rPr>
      </w:r>
      <w:r w:rsidR="005C032B">
        <w:rPr>
          <w:rFonts w:asciiTheme="minorHAnsi" w:hAnsiTheme="minorHAnsi"/>
        </w:rPr>
        <w:fldChar w:fldCharType="end"/>
      </w:r>
      <w:r w:rsidR="005C032B">
        <w:rPr>
          <w:rFonts w:asciiTheme="minorHAnsi" w:hAnsiTheme="minorHAnsi"/>
        </w:rPr>
        <w:fldChar w:fldCharType="separate"/>
      </w:r>
      <w:r w:rsidR="005C032B">
        <w:rPr>
          <w:rFonts w:asciiTheme="minorHAnsi" w:hAnsiTheme="minorHAnsi"/>
          <w:noProof/>
        </w:rPr>
        <w:t>[1, 2]</w:t>
      </w:r>
      <w:r w:rsidR="005C032B">
        <w:rPr>
          <w:rFonts w:asciiTheme="minorHAnsi" w:hAnsiTheme="minorHAnsi"/>
        </w:rPr>
        <w:fldChar w:fldCharType="end"/>
      </w:r>
      <w:r>
        <w:rPr>
          <w:rFonts w:asciiTheme="minorHAnsi" w:hAnsiTheme="minorHAnsi"/>
        </w:rPr>
        <w:t xml:space="preserve">. While the microbiome’s higher-order taxonomic composition is often partially linked to its functional potential, the fine-scale </w:t>
      </w:r>
      <w:r w:rsidRPr="00331B51">
        <w:rPr>
          <w:rFonts w:asciiTheme="minorHAnsi" w:hAnsiTheme="minorHAnsi"/>
        </w:rPr>
        <w:t xml:space="preserve">individual </w:t>
      </w:r>
      <w:r>
        <w:rPr>
          <w:rFonts w:asciiTheme="minorHAnsi" w:hAnsiTheme="minorHAnsi"/>
        </w:rPr>
        <w:t xml:space="preserve">membership of the communities can be </w:t>
      </w:r>
      <w:r w:rsidRPr="00331B51">
        <w:rPr>
          <w:rFonts w:asciiTheme="minorHAnsi" w:hAnsiTheme="minorHAnsi"/>
        </w:rPr>
        <w:t xml:space="preserve">irrelevant to </w:t>
      </w:r>
      <w:r>
        <w:rPr>
          <w:rFonts w:asciiTheme="minorHAnsi" w:hAnsiTheme="minorHAnsi"/>
        </w:rPr>
        <w:t xml:space="preserve">its </w:t>
      </w:r>
      <w:r w:rsidRPr="00331B51">
        <w:rPr>
          <w:rFonts w:asciiTheme="minorHAnsi" w:hAnsiTheme="minorHAnsi"/>
        </w:rPr>
        <w:t>overall functioning</w:t>
      </w:r>
      <w:r w:rsidR="00FA024C">
        <w:rPr>
          <w:rFonts w:asciiTheme="minorHAnsi" w:hAnsiTheme="minorHAnsi"/>
        </w:rPr>
        <w:t xml:space="preserve"> due to functional redundancy</w:t>
      </w:r>
      <w:r w:rsidR="002A0915">
        <w:rPr>
          <w:rFonts w:asciiTheme="minorHAnsi" w:hAnsiTheme="minorHAnsi"/>
        </w:rPr>
        <w:t xml:space="preserve"> </w:t>
      </w:r>
      <w:r w:rsidR="00FA024C">
        <w:rPr>
          <w:rFonts w:asciiTheme="minorHAnsi" w:hAnsiTheme="minorHAnsi"/>
        </w:rPr>
        <w:fldChar w:fldCharType="begin"/>
      </w:r>
      <w:r w:rsidR="005C032B">
        <w:rPr>
          <w:rFonts w:asciiTheme="minorHAnsi" w:hAnsiTheme="minorHAnsi"/>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Pr>
          <w:rFonts w:asciiTheme="minorHAnsi" w:hAnsiTheme="minorHAnsi"/>
        </w:rPr>
        <w:fldChar w:fldCharType="separate"/>
      </w:r>
      <w:r w:rsidR="005C032B">
        <w:rPr>
          <w:rFonts w:asciiTheme="minorHAnsi" w:hAnsiTheme="minorHAnsi"/>
          <w:noProof/>
        </w:rPr>
        <w:t>[3]</w:t>
      </w:r>
      <w:r w:rsidR="00FA024C">
        <w:rPr>
          <w:rFonts w:asciiTheme="minorHAnsi" w:hAnsiTheme="minorHAnsi"/>
        </w:rPr>
        <w:fldChar w:fldCharType="end"/>
      </w:r>
      <w:r w:rsidR="00FA024C">
        <w:rPr>
          <w:rFonts w:asciiTheme="minorHAnsi" w:hAnsiTheme="minorHAnsi"/>
        </w:rPr>
        <w:t>.</w:t>
      </w:r>
      <w:r>
        <w:rPr>
          <w:rFonts w:asciiTheme="minorHAnsi" w:hAnsiTheme="minorHAnsi"/>
        </w:rPr>
        <w:t xml:space="preserve"> Furthermore, this functional redundancy between taxa </w:t>
      </w:r>
      <w:r w:rsidRPr="00331B51">
        <w:rPr>
          <w:rFonts w:asciiTheme="minorHAnsi" w:hAnsiTheme="minorHAnsi"/>
        </w:rPr>
        <w:t>ensures that</w:t>
      </w:r>
      <w:r>
        <w:rPr>
          <w:rFonts w:asciiTheme="minorHAnsi" w:hAnsiTheme="minorHAnsi"/>
        </w:rPr>
        <w:t xml:space="preserve"> </w:t>
      </w:r>
      <w:r w:rsidRPr="00331B51">
        <w:rPr>
          <w:rFonts w:asciiTheme="minorHAnsi" w:hAnsiTheme="minorHAnsi"/>
        </w:rPr>
        <w:t>the functional poten</w:t>
      </w:r>
      <w:r>
        <w:rPr>
          <w:rFonts w:asciiTheme="minorHAnsi" w:hAnsiTheme="minorHAnsi"/>
        </w:rPr>
        <w:t>tial of the microbiome persists</w:t>
      </w:r>
      <w:r w:rsidRPr="00331B51">
        <w:rPr>
          <w:rFonts w:asciiTheme="minorHAnsi" w:hAnsiTheme="minorHAnsi"/>
        </w:rPr>
        <w:t xml:space="preserve"> even after </w:t>
      </w:r>
      <w:r>
        <w:rPr>
          <w:rFonts w:asciiTheme="minorHAnsi" w:hAnsiTheme="minorHAnsi"/>
        </w:rPr>
        <w:t xml:space="preserve">a </w:t>
      </w:r>
      <w:r w:rsidRPr="00331B51">
        <w:rPr>
          <w:rFonts w:asciiTheme="minorHAnsi" w:hAnsiTheme="minorHAnsi"/>
        </w:rPr>
        <w:t xml:space="preserve">major </w:t>
      </w:r>
      <w:r>
        <w:rPr>
          <w:rFonts w:asciiTheme="minorHAnsi" w:hAnsiTheme="minorHAnsi"/>
        </w:rPr>
        <w:t>community re-arrangement following a major perturbation</w:t>
      </w:r>
      <w:r w:rsidR="00FA024C">
        <w:rPr>
          <w:rFonts w:asciiTheme="minorHAnsi" w:hAnsiTheme="minorHAnsi"/>
        </w:rPr>
        <w:t xml:space="preserve"> </w:t>
      </w:r>
      <w:r w:rsidR="00FA024C">
        <w:rPr>
          <w:rFonts w:asciiTheme="minorHAnsi" w:hAnsiTheme="minorHAnsi"/>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Pr>
          <w:rFonts w:asciiTheme="minorHAnsi" w:hAnsiTheme="minorHAnsi"/>
        </w:rPr>
        <w:instrText xml:space="preserve"> ADDIN EN.CITE </w:instrText>
      </w:r>
      <w:r w:rsidR="005C032B">
        <w:rPr>
          <w:rFonts w:asciiTheme="minorHAnsi" w:hAnsiTheme="minorHAnsi"/>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Pr>
          <w:rFonts w:asciiTheme="minorHAnsi" w:hAnsiTheme="minorHAnsi"/>
        </w:rPr>
        <w:instrText xml:space="preserve"> ADDIN EN.CITE.DATA </w:instrText>
      </w:r>
      <w:r w:rsidR="005C032B">
        <w:rPr>
          <w:rFonts w:asciiTheme="minorHAnsi" w:hAnsiTheme="minorHAnsi"/>
        </w:rPr>
      </w:r>
      <w:r w:rsidR="005C032B">
        <w:rPr>
          <w:rFonts w:asciiTheme="minorHAnsi" w:hAnsiTheme="minorHAnsi"/>
        </w:rPr>
        <w:fldChar w:fldCharType="end"/>
      </w:r>
      <w:r w:rsidR="00FA024C">
        <w:rPr>
          <w:rFonts w:asciiTheme="minorHAnsi" w:hAnsiTheme="minorHAnsi"/>
        </w:rPr>
        <w:fldChar w:fldCharType="separate"/>
      </w:r>
      <w:r w:rsidR="005C032B">
        <w:rPr>
          <w:rFonts w:asciiTheme="minorHAnsi" w:hAnsiTheme="minorHAnsi"/>
          <w:noProof/>
        </w:rPr>
        <w:t>[4-6]</w:t>
      </w:r>
      <w:r w:rsidR="00FA024C">
        <w:rPr>
          <w:rFonts w:asciiTheme="minorHAnsi" w:hAnsiTheme="minorHAnsi"/>
        </w:rPr>
        <w:fldChar w:fldCharType="end"/>
      </w:r>
      <w:r>
        <w:rPr>
          <w:rFonts w:asciiTheme="minorHAnsi" w:hAnsiTheme="minorHAnsi"/>
        </w:rPr>
        <w:t>.</w:t>
      </w:r>
    </w:p>
    <w:p w14:paraId="2A507C2D" w14:textId="6AD08B84" w:rsidR="005863A8" w:rsidRDefault="005863A8" w:rsidP="005863A8">
      <w:pPr>
        <w:rPr>
          <w:rFonts w:asciiTheme="minorHAnsi" w:hAnsiTheme="minorHAnsi"/>
        </w:rPr>
      </w:pPr>
      <w:r w:rsidRPr="00331B51">
        <w:rPr>
          <w:rFonts w:asciiTheme="minorHAnsi" w:hAnsiTheme="minorHAnsi"/>
        </w:rPr>
        <w:tab/>
      </w:r>
      <w:r>
        <w:rPr>
          <w:rFonts w:asciiTheme="minorHAnsi" w:hAnsiTheme="minorHAnsi"/>
        </w:rPr>
        <w:t>While many previous studies looked at adaptations of communities in response to gradually changing environmental conditions</w:t>
      </w:r>
      <w:r w:rsidR="00721720">
        <w:rPr>
          <w:rFonts w:asciiTheme="minorHAnsi" w:hAnsiTheme="minorHAnsi"/>
        </w:rPr>
        <w:t xml:space="preserve"> </w:t>
      </w:r>
      <w:r w:rsidR="00FA024C">
        <w:rPr>
          <w:rFonts w:asciiTheme="minorHAnsi" w:hAnsiTheme="minorHAnsi"/>
        </w:rPr>
        <w:fldChar w:fldCharType="begin"/>
      </w:r>
      <w:r w:rsidR="005C032B">
        <w:rPr>
          <w:rFonts w:asciiTheme="minorHAnsi" w:hAnsiTheme="minorHAnsi"/>
        </w:rPr>
        <w:instrText xml:space="preserve"> ADDIN EN.CITE &lt;EndNote&gt;&lt;Cite&gt;&lt;Author&gt;Haro-Moreno&lt;/Author&gt;&lt;Year&gt;2018&lt;/Year&gt;&lt;RecNum&gt;8824&lt;/RecNum&gt;&lt;DisplayText&gt;[7]&lt;/DisplayText&gt;&lt;record&gt;&lt;rec-number&gt;8824&lt;/rec-number&gt;&lt;foreign-keys&gt;&lt;key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FA024C">
        <w:rPr>
          <w:rFonts w:asciiTheme="minorHAnsi" w:hAnsiTheme="minorHAnsi"/>
        </w:rPr>
        <w:fldChar w:fldCharType="separate"/>
      </w:r>
      <w:r w:rsidR="005C032B">
        <w:rPr>
          <w:rFonts w:asciiTheme="minorHAnsi" w:hAnsiTheme="minorHAnsi"/>
          <w:noProof/>
        </w:rPr>
        <w:t>[7]</w:t>
      </w:r>
      <w:r w:rsidR="00FA024C">
        <w:rPr>
          <w:rFonts w:asciiTheme="minorHAnsi" w:hAnsiTheme="minorHAnsi"/>
        </w:rPr>
        <w:fldChar w:fldCharType="end"/>
      </w:r>
      <w:r>
        <w:rPr>
          <w:rFonts w:asciiTheme="minorHAnsi" w:hAnsiTheme="minorHAnsi"/>
        </w:rPr>
        <w:t xml:space="preserve">, few studies looked at more acute </w:t>
      </w:r>
      <w:r w:rsidR="005D1837">
        <w:rPr>
          <w:rFonts w:asciiTheme="minorHAnsi" w:hAnsiTheme="minorHAnsi"/>
        </w:rPr>
        <w:t xml:space="preserve">changes </w:t>
      </w:r>
      <w:r>
        <w:rPr>
          <w:rFonts w:asciiTheme="minorHAnsi" w:hAnsiTheme="minorHAnsi"/>
        </w:rPr>
        <w:t xml:space="preserve">in natural environments. The resilience and adaptations of microbiomes to </w:t>
      </w:r>
      <w:r w:rsidR="005D1837">
        <w:rPr>
          <w:rFonts w:asciiTheme="minorHAnsi" w:hAnsiTheme="minorHAnsi"/>
        </w:rPr>
        <w:t xml:space="preserve">major perturbations </w:t>
      </w:r>
      <w:r>
        <w:rPr>
          <w:rFonts w:asciiTheme="minorHAnsi" w:hAnsiTheme="minorHAnsi"/>
        </w:rPr>
        <w:t xml:space="preserve">such as </w:t>
      </w:r>
      <w:r w:rsidRPr="00331B51">
        <w:rPr>
          <w:rFonts w:asciiTheme="minorHAnsi" w:hAnsiTheme="minorHAnsi"/>
        </w:rPr>
        <w:t xml:space="preserve">temperature changes </w:t>
      </w:r>
      <w:r>
        <w:rPr>
          <w:rFonts w:asciiTheme="minorHAnsi" w:hAnsiTheme="minorHAnsi"/>
        </w:rPr>
        <w:t xml:space="preserve">or </w:t>
      </w:r>
      <w:r w:rsidRPr="00331B51">
        <w:rPr>
          <w:rFonts w:asciiTheme="minorHAnsi" w:hAnsiTheme="minorHAnsi"/>
        </w:rPr>
        <w:t xml:space="preserve">antibiotic administration </w:t>
      </w:r>
      <w:r>
        <w:rPr>
          <w:rFonts w:asciiTheme="minorHAnsi" w:hAnsiTheme="minorHAnsi"/>
        </w:rPr>
        <w:t>have been demonstrated in controlled environments</w:t>
      </w:r>
      <w:r w:rsidRPr="00331B51">
        <w:rPr>
          <w:rFonts w:asciiTheme="minorHAnsi" w:hAnsiTheme="minorHAnsi"/>
        </w:rPr>
        <w:t xml:space="preserve"> </w:t>
      </w:r>
      <w:r w:rsidR="00FA024C">
        <w:rPr>
          <w:rFonts w:asciiTheme="minorHAnsi" w:hAnsiTheme="minorHAnsi"/>
        </w:rPr>
        <w:fldChar w:fldCharType="begin">
          <w:fldData xml:space="preserve">PEVuZE5vdGU+PENpdGU+PEF1dGhvcj5KdXJidXJnPC9BdXRob3I+PFllYXI+MjAxNzwvWWVhcj48
UmVjTnVtPjg1ODM8L1JlY051bT48RGlzcGxheVRleHQ+WzEsIDgsIDldPC9EaXNwbGF5VGV4dD48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5C032B">
        <w:rPr>
          <w:rFonts w:asciiTheme="minorHAnsi" w:hAnsiTheme="minorHAnsi"/>
        </w:rPr>
        <w:instrText xml:space="preserve"> ADDIN EN.CITE </w:instrText>
      </w:r>
      <w:r w:rsidR="005C032B">
        <w:rPr>
          <w:rFonts w:asciiTheme="minorHAnsi" w:hAnsiTheme="minorHAnsi"/>
        </w:rPr>
        <w:fldChar w:fldCharType="begin">
          <w:fldData xml:space="preserve">PEVuZE5vdGU+PENpdGU+PEF1dGhvcj5KdXJidXJnPC9BdXRob3I+PFllYXI+MjAxNzwvWWVhcj48
UmVjTnVtPjg1ODM8L1JlY051bT48RGlzcGxheVRleHQ+WzEsIDgsIDldPC9EaXNwbGF5VGV4dD48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5C032B">
        <w:rPr>
          <w:rFonts w:asciiTheme="minorHAnsi" w:hAnsiTheme="minorHAnsi"/>
        </w:rPr>
        <w:instrText xml:space="preserve"> ADDIN EN.CITE.DATA </w:instrText>
      </w:r>
      <w:r w:rsidR="005C032B">
        <w:rPr>
          <w:rFonts w:asciiTheme="minorHAnsi" w:hAnsiTheme="minorHAnsi"/>
        </w:rPr>
      </w:r>
      <w:r w:rsidR="005C032B">
        <w:rPr>
          <w:rFonts w:asciiTheme="minorHAnsi" w:hAnsiTheme="minorHAnsi"/>
        </w:rPr>
        <w:fldChar w:fldCharType="end"/>
      </w:r>
      <w:r w:rsidR="00FA024C">
        <w:rPr>
          <w:rFonts w:asciiTheme="minorHAnsi" w:hAnsiTheme="minorHAnsi"/>
        </w:rPr>
        <w:fldChar w:fldCharType="separate"/>
      </w:r>
      <w:r w:rsidR="005C032B">
        <w:rPr>
          <w:rFonts w:asciiTheme="minorHAnsi" w:hAnsiTheme="minorHAnsi"/>
          <w:noProof/>
        </w:rPr>
        <w:t>[1, 8, 9]</w:t>
      </w:r>
      <w:r w:rsidR="00FA024C">
        <w:rPr>
          <w:rFonts w:asciiTheme="minorHAnsi" w:hAnsiTheme="minorHAnsi"/>
        </w:rPr>
        <w:fldChar w:fldCharType="end"/>
      </w:r>
      <w:r>
        <w:rPr>
          <w:rFonts w:asciiTheme="minorHAnsi" w:hAnsiTheme="minorHAnsi"/>
        </w:rPr>
        <w:t>, however due to compounding environmental factors such studies are much more difficult to perform in uncontrolled environmental conditions.</w:t>
      </w:r>
    </w:p>
    <w:p w14:paraId="6CB89C04" w14:textId="3FA31DC4" w:rsidR="005863A8" w:rsidRDefault="005863A8" w:rsidP="005863A8">
      <w:pPr>
        <w:rPr>
          <w:rFonts w:asciiTheme="minorHAnsi" w:hAnsiTheme="minorHAnsi"/>
        </w:rPr>
      </w:pPr>
      <w:r w:rsidRPr="00331B51">
        <w:rPr>
          <w:rFonts w:asciiTheme="minorHAnsi" w:hAnsiTheme="minorHAnsi"/>
        </w:rPr>
        <w:tab/>
        <w:t xml:space="preserve">The </w:t>
      </w:r>
      <w:r>
        <w:rPr>
          <w:rFonts w:asciiTheme="minorHAnsi" w:hAnsiTheme="minorHAnsi"/>
        </w:rPr>
        <w:t xml:space="preserve">northern </w:t>
      </w:r>
      <w:r w:rsidRPr="00331B51">
        <w:rPr>
          <w:rFonts w:asciiTheme="minorHAnsi" w:hAnsiTheme="minorHAnsi"/>
        </w:rPr>
        <w:t xml:space="preserve">Atacama Desert is one of </w:t>
      </w:r>
      <w:r>
        <w:rPr>
          <w:rFonts w:asciiTheme="minorHAnsi" w:hAnsiTheme="minorHAnsi"/>
        </w:rPr>
        <w:t xml:space="preserve">the </w:t>
      </w:r>
      <w:r w:rsidRPr="00331B51">
        <w:rPr>
          <w:rFonts w:asciiTheme="minorHAnsi" w:hAnsiTheme="minorHAnsi"/>
        </w:rPr>
        <w:t>harshest places on Earth</w:t>
      </w:r>
      <w:r>
        <w:rPr>
          <w:rFonts w:asciiTheme="minorHAnsi" w:hAnsiTheme="minorHAnsi"/>
        </w:rPr>
        <w:t>, with an average annual precipitation of less than 1mm</w:t>
      </w:r>
      <w:r w:rsidR="00FA024C">
        <w:rPr>
          <w:rFonts w:asciiTheme="minorHAnsi" w:hAnsiTheme="minorHAnsi"/>
        </w:rPr>
        <w:t xml:space="preserve"> </w:t>
      </w:r>
      <w:r w:rsidR="00FA024C">
        <w:rPr>
          <w:rFonts w:asciiTheme="minorHAnsi" w:hAnsiTheme="minorHAnsi"/>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Pr>
          <w:rFonts w:asciiTheme="minorHAnsi" w:hAnsiTheme="minorHAnsi"/>
        </w:rPr>
        <w:instrText xml:space="preserve"> ADDIN EN.CITE </w:instrText>
      </w:r>
      <w:r w:rsidR="00324ABC">
        <w:rPr>
          <w:rFonts w:asciiTheme="minorHAnsi" w:hAnsiTheme="minorHAnsi"/>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Pr>
          <w:rFonts w:asciiTheme="minorHAnsi" w:hAnsiTheme="minorHAnsi"/>
        </w:rPr>
        <w:instrText xml:space="preserve"> ADDIN EN.CITE.DATA </w:instrText>
      </w:r>
      <w:r w:rsidR="00324ABC">
        <w:rPr>
          <w:rFonts w:asciiTheme="minorHAnsi" w:hAnsiTheme="minorHAnsi"/>
        </w:rPr>
      </w:r>
      <w:r w:rsidR="00324ABC">
        <w:rPr>
          <w:rFonts w:asciiTheme="minorHAnsi" w:hAnsiTheme="minorHAnsi"/>
        </w:rPr>
        <w:fldChar w:fldCharType="end"/>
      </w:r>
      <w:r w:rsidR="00FA024C">
        <w:rPr>
          <w:rFonts w:asciiTheme="minorHAnsi" w:hAnsiTheme="minorHAnsi"/>
        </w:rPr>
        <w:fldChar w:fldCharType="separate"/>
      </w:r>
      <w:r w:rsidR="00324ABC">
        <w:rPr>
          <w:rFonts w:asciiTheme="minorHAnsi" w:hAnsiTheme="minorHAnsi"/>
          <w:noProof/>
        </w:rPr>
        <w:t>[10, 11]</w:t>
      </w:r>
      <w:r w:rsidR="00FA024C">
        <w:rPr>
          <w:rFonts w:asciiTheme="minorHAnsi" w:hAnsiTheme="minorHAnsi"/>
        </w:rPr>
        <w:fldChar w:fldCharType="end"/>
      </w:r>
      <w:r w:rsidRPr="00331B51">
        <w:rPr>
          <w:rFonts w:asciiTheme="minorHAnsi" w:hAnsiTheme="minorHAnsi"/>
        </w:rPr>
        <w:t>. Despite this, poly</w:t>
      </w:r>
      <w:r>
        <w:rPr>
          <w:rFonts w:asciiTheme="minorHAnsi" w:hAnsiTheme="minorHAnsi"/>
        </w:rPr>
        <w:t>-</w:t>
      </w:r>
      <w:r w:rsidRPr="00331B51">
        <w:rPr>
          <w:rFonts w:asciiTheme="minorHAnsi" w:hAnsiTheme="minorHAnsi"/>
        </w:rPr>
        <w:t xml:space="preserve">extremophilic </w:t>
      </w:r>
      <w:r>
        <w:rPr>
          <w:rFonts w:asciiTheme="minorHAnsi" w:hAnsiTheme="minorHAnsi"/>
        </w:rPr>
        <w:t xml:space="preserve">microbiota have </w:t>
      </w:r>
      <w:r w:rsidRPr="00331B51">
        <w:rPr>
          <w:rFonts w:asciiTheme="minorHAnsi" w:hAnsiTheme="minorHAnsi"/>
        </w:rPr>
        <w:t>evolved to exist in these extreme conditions</w:t>
      </w:r>
      <w:r>
        <w:rPr>
          <w:rFonts w:asciiTheme="minorHAnsi" w:hAnsiTheme="minorHAnsi"/>
        </w:rPr>
        <w:t xml:space="preserve"> by relying on the protection of various minerals</w:t>
      </w:r>
      <w:r w:rsidRPr="00331B51">
        <w:rPr>
          <w:rFonts w:asciiTheme="minorHAnsi" w:hAnsiTheme="minorHAnsi"/>
        </w:rPr>
        <w:t>.</w:t>
      </w:r>
      <w:r>
        <w:rPr>
          <w:rFonts w:asciiTheme="minorHAnsi" w:hAnsiTheme="minorHAnsi"/>
        </w:rPr>
        <w:t xml:space="preserve"> One such endolithic (inside rock) community is harbored within halites – </w:t>
      </w:r>
      <w:r w:rsidRPr="00331B51">
        <w:rPr>
          <w:rFonts w:asciiTheme="minorHAnsi" w:hAnsiTheme="minorHAnsi"/>
        </w:rPr>
        <w:t>salt rock nodule formation</w:t>
      </w:r>
      <w:r>
        <w:rPr>
          <w:rFonts w:asciiTheme="minorHAnsi" w:hAnsiTheme="minorHAnsi"/>
        </w:rPr>
        <w:t>s</w:t>
      </w:r>
      <w:r w:rsidRPr="00331B51">
        <w:rPr>
          <w:rFonts w:asciiTheme="minorHAnsi" w:hAnsiTheme="minorHAnsi"/>
        </w:rPr>
        <w:t xml:space="preserve"> </w:t>
      </w:r>
      <w:r>
        <w:rPr>
          <w:rFonts w:asciiTheme="minorHAnsi" w:hAnsiTheme="minorHAnsi"/>
        </w:rPr>
        <w:t xml:space="preserve">found on the surface of salt </w:t>
      </w:r>
      <w:proofErr w:type="spellStart"/>
      <w:r>
        <w:rPr>
          <w:rFonts w:asciiTheme="minorHAnsi" w:hAnsiTheme="minorHAnsi"/>
        </w:rPr>
        <w:t>salars</w:t>
      </w:r>
      <w:proofErr w:type="spellEnd"/>
      <w:r w:rsidRPr="00331B51">
        <w:rPr>
          <w:rFonts w:asciiTheme="minorHAnsi" w:hAnsiTheme="minorHAnsi"/>
        </w:rPr>
        <w:t xml:space="preserve">. </w:t>
      </w:r>
      <w:r>
        <w:rPr>
          <w:rFonts w:asciiTheme="minorHAnsi" w:hAnsiTheme="minorHAnsi"/>
        </w:rPr>
        <w:t>A unique property of halite microbiomes that make them a compelling system for measuring responses to environmental stressors is their isolated nature. Encased in rocks</w:t>
      </w:r>
      <w:r w:rsidRPr="00331B51">
        <w:rPr>
          <w:rFonts w:asciiTheme="minorHAnsi" w:hAnsiTheme="minorHAnsi"/>
        </w:rPr>
        <w:t xml:space="preserve">, </w:t>
      </w:r>
      <w:r>
        <w:rPr>
          <w:rFonts w:asciiTheme="minorHAnsi" w:hAnsiTheme="minorHAnsi"/>
        </w:rPr>
        <w:t xml:space="preserve">halite communities </w:t>
      </w:r>
      <w:r w:rsidRPr="00331B51">
        <w:rPr>
          <w:rFonts w:asciiTheme="minorHAnsi" w:hAnsiTheme="minorHAnsi"/>
        </w:rPr>
        <w:t>receive very little biomass exchange</w:t>
      </w:r>
      <w:r>
        <w:rPr>
          <w:rFonts w:asciiTheme="minorHAnsi" w:hAnsiTheme="minorHAnsi"/>
        </w:rPr>
        <w:t>, and have limited nutrient input beyond atmospheric gasses</w:t>
      </w:r>
      <w:r w:rsidRPr="00331B51">
        <w:rPr>
          <w:rFonts w:asciiTheme="minorHAnsi" w:hAnsiTheme="minorHAnsi"/>
        </w:rPr>
        <w:t xml:space="preserve"> </w:t>
      </w:r>
      <w:r w:rsidR="00FA024C">
        <w:rPr>
          <w:rFonts w:asciiTheme="minorHAnsi" w:hAnsiTheme="minorHAnsi"/>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Pr>
          <w:rFonts w:asciiTheme="minorHAnsi" w:hAnsiTheme="minorHAnsi"/>
        </w:rPr>
        <w:instrText xml:space="preserve"> ADDIN EN.CITE </w:instrText>
      </w:r>
      <w:r w:rsidR="00324ABC">
        <w:rPr>
          <w:rFonts w:asciiTheme="minorHAnsi" w:hAnsiTheme="minorHAnsi"/>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Pr>
          <w:rFonts w:asciiTheme="minorHAnsi" w:hAnsiTheme="minorHAnsi"/>
        </w:rPr>
        <w:instrText xml:space="preserve"> ADDIN EN.CITE.DATA </w:instrText>
      </w:r>
      <w:r w:rsidR="00324ABC">
        <w:rPr>
          <w:rFonts w:asciiTheme="minorHAnsi" w:hAnsiTheme="minorHAnsi"/>
        </w:rPr>
      </w:r>
      <w:r w:rsidR="00324ABC">
        <w:rPr>
          <w:rFonts w:asciiTheme="minorHAnsi" w:hAnsiTheme="minorHAnsi"/>
        </w:rPr>
        <w:fldChar w:fldCharType="end"/>
      </w:r>
      <w:r w:rsidR="00FA024C">
        <w:rPr>
          <w:rFonts w:asciiTheme="minorHAnsi" w:hAnsiTheme="minorHAnsi"/>
        </w:rPr>
        <w:fldChar w:fldCharType="separate"/>
      </w:r>
      <w:r w:rsidR="00324ABC">
        <w:rPr>
          <w:rFonts w:asciiTheme="minorHAnsi" w:hAnsiTheme="minorHAnsi"/>
          <w:noProof/>
        </w:rPr>
        <w:t>[12-14]</w:t>
      </w:r>
      <w:r w:rsidR="00FA024C">
        <w:rPr>
          <w:rFonts w:asciiTheme="minorHAnsi" w:hAnsiTheme="minorHAnsi"/>
        </w:rPr>
        <w:fldChar w:fldCharType="end"/>
      </w:r>
      <w:r>
        <w:rPr>
          <w:rFonts w:asciiTheme="minorHAnsi" w:hAnsiTheme="minorHAnsi"/>
        </w:rPr>
        <w:t xml:space="preserve">. </w:t>
      </w:r>
      <w:r w:rsidRPr="00331B51">
        <w:rPr>
          <w:rFonts w:asciiTheme="minorHAnsi" w:hAnsiTheme="minorHAnsi"/>
        </w:rPr>
        <w:t xml:space="preserve">As such, each halite nodule represents a near-closed system, </w:t>
      </w:r>
      <w:r>
        <w:rPr>
          <w:rFonts w:asciiTheme="minorHAnsi" w:hAnsiTheme="minorHAnsi"/>
        </w:rPr>
        <w:t xml:space="preserve">allows us to track microbial community changes </w:t>
      </w:r>
      <w:r w:rsidRPr="0062118A">
        <w:rPr>
          <w:rFonts w:asciiTheme="minorHAnsi" w:hAnsiTheme="minorHAnsi"/>
        </w:rPr>
        <w:t xml:space="preserve">without </w:t>
      </w:r>
      <w:r>
        <w:rPr>
          <w:rFonts w:asciiTheme="minorHAnsi" w:hAnsiTheme="minorHAnsi"/>
        </w:rPr>
        <w:t xml:space="preserve">unintended </w:t>
      </w:r>
      <w:r w:rsidRPr="0062118A">
        <w:rPr>
          <w:rFonts w:asciiTheme="minorHAnsi" w:hAnsiTheme="minorHAnsi"/>
        </w:rPr>
        <w:t>external factors compounding the results.</w:t>
      </w:r>
    </w:p>
    <w:p w14:paraId="01464536" w14:textId="6BDB6DDA" w:rsidR="005863A8" w:rsidRDefault="005863A8" w:rsidP="005863A8">
      <w:pPr>
        <w:rPr>
          <w:rFonts w:asciiTheme="minorHAnsi" w:hAnsiTheme="minorHAnsi"/>
        </w:rPr>
      </w:pPr>
      <w:r>
        <w:rPr>
          <w:rFonts w:asciiTheme="minorHAnsi" w:hAnsiTheme="minorHAnsi"/>
        </w:rPr>
        <w:tab/>
      </w:r>
      <w:r w:rsidRPr="00331B51">
        <w:rPr>
          <w:rFonts w:asciiTheme="minorHAnsi" w:hAnsiTheme="minorHAnsi"/>
        </w:rPr>
        <w:t xml:space="preserve">Because of salt’s deliquescent properties, these </w:t>
      </w:r>
      <w:r w:rsidR="00AC79B3" w:rsidRPr="00AC79B3">
        <w:rPr>
          <w:rFonts w:asciiTheme="minorHAnsi" w:hAnsiTheme="minorHAnsi"/>
          <w:i/>
        </w:rPr>
        <w:t>Archaea</w:t>
      </w:r>
      <w:r w:rsidR="00AC79B3">
        <w:rPr>
          <w:rFonts w:asciiTheme="minorHAnsi" w:hAnsiTheme="minorHAnsi"/>
        </w:rPr>
        <w:t xml:space="preserve">-dominated microbiomes </w:t>
      </w:r>
      <w:r w:rsidRPr="00331B51">
        <w:rPr>
          <w:rFonts w:asciiTheme="minorHAnsi" w:hAnsiTheme="minorHAnsi"/>
        </w:rPr>
        <w:t xml:space="preserve">are able to survive by receiving water </w:t>
      </w:r>
      <w:r>
        <w:rPr>
          <w:rFonts w:asciiTheme="minorHAnsi" w:hAnsiTheme="minorHAnsi"/>
        </w:rPr>
        <w:t xml:space="preserve">almost exclusively </w:t>
      </w:r>
      <w:r w:rsidRPr="00331B51">
        <w:rPr>
          <w:rFonts w:asciiTheme="minorHAnsi" w:hAnsiTheme="minorHAnsi"/>
        </w:rPr>
        <w:t xml:space="preserve">from </w:t>
      </w:r>
      <w:r>
        <w:rPr>
          <w:rFonts w:asciiTheme="minorHAnsi" w:hAnsiTheme="minorHAnsi"/>
        </w:rPr>
        <w:t xml:space="preserve">the humidity in the air </w:t>
      </w:r>
      <w:r w:rsidR="00FA024C">
        <w:rPr>
          <w:rFonts w:asciiTheme="minorHAnsi" w:hAnsiTheme="minorHAnsi"/>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Pr>
          <w:rFonts w:asciiTheme="minorHAnsi" w:hAnsiTheme="minorHAnsi"/>
        </w:rPr>
        <w:instrText xml:space="preserve"> ADDIN EN.CITE </w:instrText>
      </w:r>
      <w:r w:rsidR="00324ABC">
        <w:rPr>
          <w:rFonts w:asciiTheme="minorHAnsi" w:hAnsiTheme="minorHAnsi"/>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Pr>
          <w:rFonts w:asciiTheme="minorHAnsi" w:hAnsiTheme="minorHAnsi"/>
        </w:rPr>
        <w:instrText xml:space="preserve"> ADDIN EN.CITE.DATA </w:instrText>
      </w:r>
      <w:r w:rsidR="00324ABC">
        <w:rPr>
          <w:rFonts w:asciiTheme="minorHAnsi" w:hAnsiTheme="minorHAnsi"/>
        </w:rPr>
      </w:r>
      <w:r w:rsidR="00324ABC">
        <w:rPr>
          <w:rFonts w:asciiTheme="minorHAnsi" w:hAnsiTheme="minorHAnsi"/>
        </w:rPr>
        <w:fldChar w:fldCharType="end"/>
      </w:r>
      <w:r w:rsidR="00FA024C">
        <w:rPr>
          <w:rFonts w:asciiTheme="minorHAnsi" w:hAnsiTheme="minorHAnsi"/>
        </w:rPr>
        <w:fldChar w:fldCharType="separate"/>
      </w:r>
      <w:r w:rsidR="00324ABC">
        <w:rPr>
          <w:rFonts w:asciiTheme="minorHAnsi" w:hAnsiTheme="minorHAnsi"/>
          <w:noProof/>
        </w:rPr>
        <w:t>[12, 13, 15]</w:t>
      </w:r>
      <w:r w:rsidR="00FA024C">
        <w:rPr>
          <w:rFonts w:asciiTheme="minorHAnsi" w:hAnsiTheme="minorHAnsi"/>
        </w:rPr>
        <w:fldChar w:fldCharType="end"/>
      </w:r>
      <w:r>
        <w:rPr>
          <w:rFonts w:asciiTheme="minorHAnsi" w:hAnsiTheme="minorHAnsi"/>
        </w:rPr>
        <w:t>. Additionally</w:t>
      </w:r>
      <w:r w:rsidRPr="00331B51">
        <w:rPr>
          <w:rFonts w:asciiTheme="minorHAnsi" w:hAnsiTheme="minorHAnsi"/>
        </w:rPr>
        <w:t>, the</w:t>
      </w:r>
      <w:r>
        <w:rPr>
          <w:rFonts w:asciiTheme="minorHAnsi" w:hAnsiTheme="minorHAnsi"/>
        </w:rPr>
        <w:t xml:space="preserve"> major taxonomic components of this community are </w:t>
      </w:r>
      <w:proofErr w:type="spellStart"/>
      <w:r w:rsidRPr="006E760A">
        <w:rPr>
          <w:rFonts w:asciiTheme="minorHAnsi" w:hAnsiTheme="minorHAnsi"/>
          <w:i/>
        </w:rPr>
        <w:t>Halobacteria</w:t>
      </w:r>
      <w:proofErr w:type="spellEnd"/>
      <w:r w:rsidRPr="00331B51">
        <w:rPr>
          <w:rFonts w:asciiTheme="minorHAnsi" w:hAnsiTheme="minorHAnsi"/>
        </w:rPr>
        <w:t xml:space="preserve"> and </w:t>
      </w:r>
      <w:proofErr w:type="spellStart"/>
      <w:r w:rsidRPr="006E760A">
        <w:rPr>
          <w:rFonts w:asciiTheme="minorHAnsi" w:hAnsiTheme="minorHAnsi"/>
          <w:i/>
        </w:rPr>
        <w:t>Bacteroidetes</w:t>
      </w:r>
      <w:proofErr w:type="spellEnd"/>
      <w:r>
        <w:rPr>
          <w:rFonts w:asciiTheme="minorHAnsi" w:hAnsiTheme="minorHAnsi"/>
        </w:rPr>
        <w:t xml:space="preserve"> – two hyper-halophilic salt-in strategists. This </w:t>
      </w:r>
      <w:r w:rsidRPr="00331B51">
        <w:rPr>
          <w:rFonts w:asciiTheme="minorHAnsi" w:hAnsiTheme="minorHAnsi"/>
        </w:rPr>
        <w:t xml:space="preserve">unique adaptation </w:t>
      </w:r>
      <w:r>
        <w:rPr>
          <w:rFonts w:asciiTheme="minorHAnsi" w:hAnsiTheme="minorHAnsi"/>
        </w:rPr>
        <w:t>allows them to keep sodium ions out with an internal osmotic pressure resulting from actively importing potassium ions, which are less damaging to the cell</w:t>
      </w:r>
      <w:r w:rsidRPr="00331B51">
        <w:rPr>
          <w:rFonts w:asciiTheme="minorHAnsi" w:hAnsiTheme="minorHAnsi"/>
        </w:rPr>
        <w:t xml:space="preserve"> </w:t>
      </w:r>
      <w:r w:rsidR="00FA024C">
        <w:rPr>
          <w:rFonts w:asciiTheme="minorHAnsi" w:hAnsiTheme="minorHAnsi"/>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Pr>
          <w:rFonts w:asciiTheme="minorHAnsi" w:hAnsiTheme="minorHAnsi"/>
        </w:rPr>
        <w:instrText xml:space="preserve"> ADDIN EN.CITE </w:instrText>
      </w:r>
      <w:r w:rsidR="00324ABC">
        <w:rPr>
          <w:rFonts w:asciiTheme="minorHAnsi" w:hAnsiTheme="minorHAnsi"/>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Pr>
          <w:rFonts w:asciiTheme="minorHAnsi" w:hAnsiTheme="minorHAnsi"/>
        </w:rPr>
        <w:instrText xml:space="preserve"> ADDIN EN.CITE.DATA </w:instrText>
      </w:r>
      <w:r w:rsidR="00324ABC">
        <w:rPr>
          <w:rFonts w:asciiTheme="minorHAnsi" w:hAnsiTheme="minorHAnsi"/>
        </w:rPr>
      </w:r>
      <w:r w:rsidR="00324ABC">
        <w:rPr>
          <w:rFonts w:asciiTheme="minorHAnsi" w:hAnsiTheme="minorHAnsi"/>
        </w:rPr>
        <w:fldChar w:fldCharType="end"/>
      </w:r>
      <w:r w:rsidR="00FA024C">
        <w:rPr>
          <w:rFonts w:asciiTheme="minorHAnsi" w:hAnsiTheme="minorHAnsi"/>
        </w:rPr>
        <w:fldChar w:fldCharType="separate"/>
      </w:r>
      <w:r w:rsidR="00324ABC">
        <w:rPr>
          <w:rFonts w:asciiTheme="minorHAnsi" w:hAnsiTheme="minorHAnsi"/>
          <w:noProof/>
        </w:rPr>
        <w:t>[12, 16, 17]</w:t>
      </w:r>
      <w:r w:rsidR="00FA024C">
        <w:rPr>
          <w:rFonts w:asciiTheme="minorHAnsi" w:hAnsiTheme="minorHAnsi"/>
        </w:rPr>
        <w:fldChar w:fldCharType="end"/>
      </w:r>
      <w:r w:rsidRPr="00331B51">
        <w:rPr>
          <w:rFonts w:asciiTheme="minorHAnsi" w:hAnsiTheme="minorHAnsi"/>
        </w:rPr>
        <w:t xml:space="preserve">. This is energetically favorable to actively pumping out sodium </w:t>
      </w:r>
      <w:r w:rsidR="00FA024C">
        <w:rPr>
          <w:rFonts w:asciiTheme="minorHAnsi" w:hAnsiTheme="minorHAnsi"/>
        </w:rPr>
        <w:fldChar w:fldCharType="begin"/>
      </w:r>
      <w:r w:rsidR="00324ABC">
        <w:rPr>
          <w:rFonts w:asciiTheme="minorHAnsi" w:hAnsiTheme="minorHAnsi"/>
        </w:rPr>
        <w:instrText xml:space="preserve"> ADDIN EN.CITE &lt;EndNote&gt;&lt;Cite&gt;&lt;Author&gt;Oren&lt;/Author&gt;&lt;Year&gt;1999&lt;/Year&gt;&lt;RecNum&gt;2147&lt;/RecNum&gt;&lt;DisplayText&gt;[18]&lt;/DisplayText&gt;&lt;record&gt;&lt;rec-number&gt;2147&lt;/rec-number&gt;&lt;foreign-keys&gt;&lt;key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Pr>
          <w:rFonts w:asciiTheme="minorHAnsi" w:hAnsiTheme="minorHAnsi"/>
        </w:rPr>
        <w:fldChar w:fldCharType="separate"/>
      </w:r>
      <w:r w:rsidR="00324ABC">
        <w:rPr>
          <w:rFonts w:asciiTheme="minorHAnsi" w:hAnsiTheme="minorHAnsi"/>
          <w:noProof/>
        </w:rPr>
        <w:t>[18]</w:t>
      </w:r>
      <w:r w:rsidR="00FA024C">
        <w:rPr>
          <w:rFonts w:asciiTheme="minorHAnsi" w:hAnsiTheme="minorHAnsi"/>
        </w:rPr>
        <w:fldChar w:fldCharType="end"/>
      </w:r>
      <w:r w:rsidRPr="00331B51">
        <w:rPr>
          <w:rFonts w:asciiTheme="minorHAnsi" w:hAnsiTheme="minorHAnsi"/>
        </w:rPr>
        <w:t xml:space="preserve">, </w:t>
      </w:r>
      <w:r>
        <w:rPr>
          <w:rFonts w:asciiTheme="minorHAnsi" w:hAnsiTheme="minorHAnsi"/>
        </w:rPr>
        <w:t>but required the cell’s proteome to be have an extremely low isoelectric point (</w:t>
      </w:r>
      <w:proofErr w:type="spellStart"/>
      <w:r>
        <w:rPr>
          <w:rFonts w:asciiTheme="minorHAnsi" w:hAnsiTheme="minorHAnsi"/>
        </w:rPr>
        <w:t>pI</w:t>
      </w:r>
      <w:proofErr w:type="spellEnd"/>
      <w:r>
        <w:rPr>
          <w:rFonts w:asciiTheme="minorHAnsi" w:hAnsiTheme="minorHAnsi"/>
        </w:rPr>
        <w:t xml:space="preserve">) to be able to </w:t>
      </w:r>
      <w:r w:rsidRPr="00331B51">
        <w:rPr>
          <w:rFonts w:asciiTheme="minorHAnsi" w:hAnsiTheme="minorHAnsi"/>
        </w:rPr>
        <w:t xml:space="preserve">function </w:t>
      </w:r>
      <w:r>
        <w:rPr>
          <w:rFonts w:asciiTheme="minorHAnsi" w:hAnsiTheme="minorHAnsi"/>
        </w:rPr>
        <w:t xml:space="preserve">at </w:t>
      </w:r>
      <w:r w:rsidRPr="00331B51">
        <w:rPr>
          <w:rFonts w:asciiTheme="minorHAnsi" w:hAnsiTheme="minorHAnsi"/>
        </w:rPr>
        <w:t>high potassium</w:t>
      </w:r>
      <w:r>
        <w:rPr>
          <w:rFonts w:asciiTheme="minorHAnsi" w:hAnsiTheme="minorHAnsi"/>
        </w:rPr>
        <w:t xml:space="preserve"> concentrations</w:t>
      </w:r>
      <w:r w:rsidRPr="00331B51">
        <w:rPr>
          <w:rFonts w:asciiTheme="minorHAnsi" w:hAnsiTheme="minorHAnsi"/>
        </w:rPr>
        <w:t xml:space="preserve"> </w:t>
      </w:r>
      <w:r w:rsidR="00FA024C">
        <w:rPr>
          <w:rFonts w:asciiTheme="minorHAnsi" w:hAnsiTheme="minorHAnsi"/>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Pr>
          <w:rFonts w:asciiTheme="minorHAnsi" w:hAnsiTheme="minorHAnsi"/>
        </w:rPr>
        <w:instrText xml:space="preserve"> ADDIN EN.CITE </w:instrText>
      </w:r>
      <w:r w:rsidR="00324ABC">
        <w:rPr>
          <w:rFonts w:asciiTheme="minorHAnsi" w:hAnsiTheme="minorHAnsi"/>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Pr>
          <w:rFonts w:asciiTheme="minorHAnsi" w:hAnsiTheme="minorHAnsi"/>
        </w:rPr>
        <w:instrText xml:space="preserve"> ADDIN EN.CITE.DATA </w:instrText>
      </w:r>
      <w:r w:rsidR="00324ABC">
        <w:rPr>
          <w:rFonts w:asciiTheme="minorHAnsi" w:hAnsiTheme="minorHAnsi"/>
        </w:rPr>
      </w:r>
      <w:r w:rsidR="00324ABC">
        <w:rPr>
          <w:rFonts w:asciiTheme="minorHAnsi" w:hAnsiTheme="minorHAnsi"/>
        </w:rPr>
        <w:fldChar w:fldCharType="end"/>
      </w:r>
      <w:r w:rsidR="00FA024C">
        <w:rPr>
          <w:rFonts w:asciiTheme="minorHAnsi" w:hAnsiTheme="minorHAnsi"/>
        </w:rPr>
        <w:fldChar w:fldCharType="separate"/>
      </w:r>
      <w:r w:rsidR="00324ABC">
        <w:rPr>
          <w:rFonts w:asciiTheme="minorHAnsi" w:hAnsiTheme="minorHAnsi"/>
          <w:noProof/>
        </w:rPr>
        <w:t>[19-21]</w:t>
      </w:r>
      <w:r w:rsidR="00FA024C">
        <w:rPr>
          <w:rFonts w:asciiTheme="minorHAnsi" w:hAnsiTheme="minorHAnsi"/>
        </w:rPr>
        <w:fldChar w:fldCharType="end"/>
      </w:r>
      <w:r>
        <w:rPr>
          <w:rFonts w:asciiTheme="minorHAnsi" w:hAnsiTheme="minorHAnsi"/>
        </w:rPr>
        <w:t>.</w:t>
      </w:r>
      <w:r w:rsidRPr="001B77CD">
        <w:rPr>
          <w:rFonts w:asciiTheme="minorHAnsi" w:hAnsiTheme="minorHAnsi"/>
        </w:rPr>
        <w:t xml:space="preserve"> </w:t>
      </w:r>
    </w:p>
    <w:p w14:paraId="7FD9D08D" w14:textId="0612D134" w:rsidR="005863A8" w:rsidRPr="0062118A" w:rsidRDefault="005863A8" w:rsidP="005863A8">
      <w:pPr>
        <w:rPr>
          <w:rFonts w:asciiTheme="minorHAnsi" w:hAnsiTheme="minorHAnsi"/>
        </w:rPr>
      </w:pPr>
      <w:r>
        <w:rPr>
          <w:rFonts w:asciiTheme="minorHAnsi" w:hAnsiTheme="minorHAnsi"/>
        </w:rPr>
        <w:tab/>
        <w:t xml:space="preserve">The </w:t>
      </w:r>
      <w:r w:rsidRPr="00331B51">
        <w:rPr>
          <w:rFonts w:asciiTheme="minorHAnsi" w:hAnsiTheme="minorHAnsi"/>
        </w:rPr>
        <w:t xml:space="preserve">highly specialized </w:t>
      </w:r>
      <w:r>
        <w:rPr>
          <w:rFonts w:asciiTheme="minorHAnsi" w:hAnsiTheme="minorHAnsi"/>
        </w:rPr>
        <w:t xml:space="preserve">nature of the halite microbial communities can make them </w:t>
      </w:r>
      <w:r w:rsidRPr="00331B51">
        <w:rPr>
          <w:rFonts w:asciiTheme="minorHAnsi" w:hAnsiTheme="minorHAnsi"/>
        </w:rPr>
        <w:t>more vulnerable to change compared to habitat generalists</w:t>
      </w:r>
      <w:r w:rsidRPr="00E97BAB">
        <w:rPr>
          <w:rFonts w:asciiTheme="minorHAnsi" w:hAnsiTheme="minorHAnsi"/>
        </w:rPr>
        <w:t xml:space="preserve"> </w:t>
      </w:r>
      <w:r w:rsidR="00FA024C">
        <w:rPr>
          <w:rFonts w:asciiTheme="minorHAnsi" w:hAnsiTheme="minorHAnsi"/>
        </w:rPr>
        <w:fldChar w:fldCharType="begin"/>
      </w:r>
      <w:r w:rsidR="00324ABC">
        <w:rPr>
          <w:rFonts w:asciiTheme="minorHAnsi" w:hAnsiTheme="minorHAnsi"/>
        </w:rPr>
        <w:instrText xml:space="preserve"> ADDIN EN.CITE &lt;EndNote&gt;&lt;Cite&gt;&lt;Author&gt;Monard&lt;/Author&gt;&lt;Year&gt;2016&lt;/Year&gt;&lt;RecNum&gt;8592&lt;/RecNum&gt;&lt;DisplayText&gt;[17]&lt;/DisplayText&gt;&lt;record&gt;&lt;rec-number&gt;8592&lt;/rec-number&gt;&lt;foreign-keys&gt;&lt;key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Pr>
          <w:rFonts w:asciiTheme="minorHAnsi" w:hAnsiTheme="minorHAnsi"/>
        </w:rPr>
        <w:fldChar w:fldCharType="separate"/>
      </w:r>
      <w:r w:rsidR="00324ABC">
        <w:rPr>
          <w:rFonts w:asciiTheme="minorHAnsi" w:hAnsiTheme="minorHAnsi"/>
          <w:noProof/>
        </w:rPr>
        <w:t>[17]</w:t>
      </w:r>
      <w:r w:rsidR="00FA024C">
        <w:rPr>
          <w:rFonts w:asciiTheme="minorHAnsi" w:hAnsiTheme="minorHAnsi"/>
        </w:rPr>
        <w:fldChar w:fldCharType="end"/>
      </w:r>
      <w:r>
        <w:rPr>
          <w:rFonts w:asciiTheme="minorHAnsi" w:hAnsiTheme="minorHAnsi"/>
        </w:rPr>
        <w:t xml:space="preserve">, particularly to sudden changes in water availability. </w:t>
      </w:r>
      <w:r w:rsidRPr="00331B51">
        <w:rPr>
          <w:rFonts w:asciiTheme="minorHAnsi" w:hAnsiTheme="minorHAnsi"/>
        </w:rPr>
        <w:t xml:space="preserve">Because the nodules are </w:t>
      </w:r>
      <w:r>
        <w:rPr>
          <w:rFonts w:asciiTheme="minorHAnsi" w:hAnsiTheme="minorHAnsi"/>
        </w:rPr>
        <w:t xml:space="preserve">primarily </w:t>
      </w:r>
      <w:r w:rsidRPr="00331B51">
        <w:rPr>
          <w:rFonts w:asciiTheme="minorHAnsi" w:hAnsiTheme="minorHAnsi"/>
        </w:rPr>
        <w:t xml:space="preserve">comprised </w:t>
      </w:r>
      <w:r>
        <w:rPr>
          <w:rFonts w:asciiTheme="minorHAnsi" w:hAnsiTheme="minorHAnsi"/>
        </w:rPr>
        <w:t xml:space="preserve">of </w:t>
      </w:r>
      <w:r w:rsidRPr="00331B51">
        <w:rPr>
          <w:rFonts w:asciiTheme="minorHAnsi" w:hAnsiTheme="minorHAnsi"/>
        </w:rPr>
        <w:t>porous</w:t>
      </w:r>
      <w:r>
        <w:rPr>
          <w:rFonts w:asciiTheme="minorHAnsi" w:hAnsiTheme="minorHAnsi"/>
        </w:rPr>
        <w:t xml:space="preserve"> salt</w:t>
      </w:r>
      <w:r w:rsidRPr="00331B51">
        <w:rPr>
          <w:rFonts w:asciiTheme="minorHAnsi" w:hAnsiTheme="minorHAnsi"/>
        </w:rPr>
        <w:t xml:space="preserve"> </w:t>
      </w:r>
      <w:r w:rsidR="00FA024C">
        <w:rPr>
          <w:rFonts w:asciiTheme="minorHAnsi" w:hAnsiTheme="minorHAnsi"/>
        </w:rPr>
        <w:fldChar w:fldCharType="begin"/>
      </w:r>
      <w:r w:rsidR="00324ABC">
        <w:rPr>
          <w:rFonts w:asciiTheme="minorHAnsi" w:hAnsiTheme="minorHAnsi"/>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A024C">
        <w:rPr>
          <w:rFonts w:asciiTheme="minorHAnsi" w:hAnsiTheme="minorHAnsi"/>
        </w:rPr>
        <w:fldChar w:fldCharType="separate"/>
      </w:r>
      <w:r w:rsidR="00324ABC">
        <w:rPr>
          <w:rFonts w:asciiTheme="minorHAnsi" w:hAnsiTheme="minorHAnsi"/>
          <w:noProof/>
        </w:rPr>
        <w:t>[22]</w:t>
      </w:r>
      <w:r w:rsidR="00FA024C">
        <w:rPr>
          <w:rFonts w:asciiTheme="minorHAnsi" w:hAnsiTheme="minorHAnsi"/>
        </w:rPr>
        <w:fldChar w:fldCharType="end"/>
      </w:r>
      <w:r w:rsidRPr="00331B51">
        <w:rPr>
          <w:rFonts w:asciiTheme="minorHAnsi" w:hAnsiTheme="minorHAnsi"/>
        </w:rPr>
        <w:t xml:space="preserve">, a </w:t>
      </w:r>
      <w:r>
        <w:rPr>
          <w:rFonts w:asciiTheme="minorHAnsi" w:hAnsiTheme="minorHAnsi"/>
        </w:rPr>
        <w:t xml:space="preserve">major </w:t>
      </w:r>
      <w:r w:rsidRPr="00331B51">
        <w:rPr>
          <w:rFonts w:asciiTheme="minorHAnsi" w:hAnsiTheme="minorHAnsi"/>
        </w:rPr>
        <w:t xml:space="preserve">rain could at temporarily alter the </w:t>
      </w:r>
      <w:r>
        <w:rPr>
          <w:rFonts w:asciiTheme="minorHAnsi" w:hAnsiTheme="minorHAnsi"/>
        </w:rPr>
        <w:t xml:space="preserve">internal </w:t>
      </w:r>
      <w:r w:rsidRPr="00331B51">
        <w:rPr>
          <w:rFonts w:asciiTheme="minorHAnsi" w:hAnsiTheme="minorHAnsi"/>
        </w:rPr>
        <w:t xml:space="preserve">conditions </w:t>
      </w:r>
      <w:r>
        <w:rPr>
          <w:rFonts w:asciiTheme="minorHAnsi" w:hAnsiTheme="minorHAnsi"/>
        </w:rPr>
        <w:t xml:space="preserve">and create </w:t>
      </w:r>
      <w:r w:rsidRPr="00331B51">
        <w:rPr>
          <w:rFonts w:asciiTheme="minorHAnsi" w:hAnsiTheme="minorHAnsi"/>
        </w:rPr>
        <w:t xml:space="preserve">a major </w:t>
      </w:r>
      <w:r>
        <w:rPr>
          <w:rFonts w:asciiTheme="minorHAnsi" w:hAnsiTheme="minorHAnsi"/>
        </w:rPr>
        <w:t xml:space="preserve">osmotic </w:t>
      </w:r>
      <w:r w:rsidRPr="00331B51">
        <w:rPr>
          <w:rFonts w:asciiTheme="minorHAnsi" w:hAnsiTheme="minorHAnsi"/>
        </w:rPr>
        <w:t>shock</w:t>
      </w:r>
      <w:r>
        <w:rPr>
          <w:rFonts w:asciiTheme="minorHAnsi" w:hAnsiTheme="minorHAnsi"/>
        </w:rPr>
        <w:t xml:space="preserve"> to the </w:t>
      </w:r>
      <w:r>
        <w:rPr>
          <w:rFonts w:asciiTheme="minorHAnsi" w:hAnsiTheme="minorHAnsi"/>
        </w:rPr>
        <w:lastRenderedPageBreak/>
        <w:t>microbial communities</w:t>
      </w:r>
      <w:r w:rsidRPr="00331B51">
        <w:rPr>
          <w:rFonts w:asciiTheme="minorHAnsi" w:hAnsiTheme="minorHAnsi"/>
        </w:rPr>
        <w:t>.</w:t>
      </w:r>
      <w:r>
        <w:rPr>
          <w:rFonts w:asciiTheme="minorHAnsi" w:hAnsiTheme="minorHAnsi"/>
        </w:rPr>
        <w:t xml:space="preserve"> The rain that northern Atacama received in August 2015 was its first major precipitation event in 13 years</w:t>
      </w:r>
      <w:r w:rsidR="005C0DEA">
        <w:rPr>
          <w:rFonts w:asciiTheme="minorHAnsi" w:hAnsiTheme="minorHAnsi"/>
        </w:rPr>
        <w:t xml:space="preserve"> </w:t>
      </w:r>
      <w:r w:rsidR="00FA024C">
        <w:rPr>
          <w:rFonts w:asciiTheme="minorHAnsi" w:hAnsiTheme="minorHAnsi"/>
        </w:rPr>
        <w:fldChar w:fldCharType="begin"/>
      </w:r>
      <w:r w:rsidR="00324ABC">
        <w:rPr>
          <w:rFonts w:asciiTheme="minorHAnsi" w:hAnsiTheme="minorHAnsi"/>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Pr>
          <w:rFonts w:asciiTheme="minorHAnsi" w:hAnsiTheme="minorHAnsi"/>
        </w:rPr>
        <w:fldChar w:fldCharType="separate"/>
      </w:r>
      <w:r w:rsidR="00324ABC">
        <w:rPr>
          <w:rFonts w:asciiTheme="minorHAnsi" w:hAnsiTheme="minorHAnsi"/>
          <w:noProof/>
        </w:rPr>
        <w:t>[10, 23]</w:t>
      </w:r>
      <w:r w:rsidR="00FA024C">
        <w:rPr>
          <w:rFonts w:asciiTheme="minorHAnsi" w:hAnsiTheme="minorHAnsi"/>
        </w:rPr>
        <w:fldChar w:fldCharType="end"/>
      </w:r>
      <w:r>
        <w:rPr>
          <w:rFonts w:asciiTheme="minorHAnsi" w:hAnsiTheme="minorHAnsi"/>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0856A776" w14:textId="77777777" w:rsidR="00B05421" w:rsidRDefault="00B05421" w:rsidP="005863A8">
      <w:pPr>
        <w:rPr>
          <w:rFonts w:asciiTheme="minorHAnsi" w:hAnsiTheme="minorHAnsi"/>
        </w:rPr>
      </w:pPr>
    </w:p>
    <w:p w14:paraId="031B04EE" w14:textId="0AAF59AB" w:rsidR="00811B54" w:rsidRDefault="00811B54" w:rsidP="00811B54">
      <w:pPr>
        <w:rPr>
          <w:rFonts w:asciiTheme="minorHAnsi" w:hAnsiTheme="minorHAnsi"/>
          <w:b/>
        </w:rPr>
      </w:pPr>
      <w:r>
        <w:rPr>
          <w:rFonts w:asciiTheme="minorHAnsi" w:hAnsiTheme="minorHAnsi"/>
          <w:b/>
        </w:rPr>
        <w:t>RESULTS</w:t>
      </w:r>
    </w:p>
    <w:p w14:paraId="3E98C666" w14:textId="77777777" w:rsidR="00811B54" w:rsidRPr="005D0042" w:rsidRDefault="00811B54" w:rsidP="00811B54">
      <w:pPr>
        <w:rPr>
          <w:rFonts w:asciiTheme="minorHAnsi" w:hAnsiTheme="minorHAnsi"/>
          <w:b/>
        </w:rPr>
      </w:pPr>
      <w:r>
        <w:rPr>
          <w:rFonts w:asciiTheme="minorHAnsi" w:hAnsiTheme="minorHAnsi"/>
          <w:b/>
        </w:rPr>
        <w:t>Longitudinal sampling strategy and sequencing approach</w:t>
      </w:r>
    </w:p>
    <w:p w14:paraId="060009C8" w14:textId="4F8AD6BA" w:rsidR="00811B54" w:rsidRPr="005D0042" w:rsidRDefault="00811B54" w:rsidP="00811B54">
      <w:pPr>
        <w:rPr>
          <w:rFonts w:asciiTheme="minorHAnsi" w:hAnsiTheme="minorHAnsi"/>
        </w:rPr>
      </w:pPr>
      <w:r w:rsidRPr="005D0042">
        <w:rPr>
          <w:rFonts w:asciiTheme="minorHAnsi" w:hAnsiTheme="minorHAnsi"/>
        </w:rPr>
        <w:tab/>
      </w:r>
      <w:r>
        <w:rPr>
          <w:rFonts w:asciiTheme="minorHAnsi" w:hAnsiTheme="minorHAnsi"/>
        </w:rPr>
        <w:t xml:space="preserve">In order to investigate the temporal dynamics of halite microbiomes, samples were harvested at regular intervals in a 4-year longitudinal study, capturing the rare rain events that occurred in 2015 throughout the desert </w:t>
      </w:r>
      <w:r w:rsidR="00FA024C">
        <w:rPr>
          <w:rFonts w:asciiTheme="minorHAnsi" w:hAnsiTheme="minorHAnsi"/>
        </w:rPr>
        <w:fldChar w:fldCharType="begin"/>
      </w:r>
      <w:r w:rsidR="00324ABC">
        <w:rPr>
          <w:rFonts w:asciiTheme="minorHAnsi" w:hAnsiTheme="minorHAnsi"/>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Pr>
          <w:rFonts w:asciiTheme="minorHAnsi" w:hAnsiTheme="minorHAnsi"/>
        </w:rPr>
        <w:fldChar w:fldCharType="separate"/>
      </w:r>
      <w:r w:rsidR="00324ABC">
        <w:rPr>
          <w:rFonts w:asciiTheme="minorHAnsi" w:hAnsiTheme="minorHAnsi"/>
          <w:noProof/>
        </w:rPr>
        <w:t>[10]</w:t>
      </w:r>
      <w:r w:rsidR="00FA024C">
        <w:rPr>
          <w:rFonts w:asciiTheme="minorHAnsi" w:hAnsiTheme="minorHAnsi"/>
        </w:rPr>
        <w:fldChar w:fldCharType="end"/>
      </w:r>
      <w:r>
        <w:rPr>
          <w:rFonts w:asciiTheme="minorHAnsi" w:hAnsiTheme="minorHAnsi"/>
        </w:rPr>
        <w:t xml:space="preserve">. </w:t>
      </w:r>
      <w:r w:rsidRPr="005D0042">
        <w:rPr>
          <w:rFonts w:asciiTheme="minorHAnsi" w:hAnsiTheme="minorHAnsi"/>
        </w:rPr>
        <w:t xml:space="preserve">A nearby weather station </w:t>
      </w:r>
      <w:r>
        <w:rPr>
          <w:rFonts w:asciiTheme="minorHAnsi" w:hAnsiTheme="minorHAnsi"/>
        </w:rPr>
        <w:t>(</w:t>
      </w:r>
      <w:r w:rsidRPr="005D0042">
        <w:rPr>
          <w:rFonts w:asciiTheme="minorHAnsi" w:hAnsiTheme="minorHAnsi"/>
        </w:rPr>
        <w:t xml:space="preserve">Diego </w:t>
      </w:r>
      <w:proofErr w:type="spellStart"/>
      <w:r w:rsidRPr="005D0042">
        <w:rPr>
          <w:rFonts w:asciiTheme="minorHAnsi" w:hAnsiTheme="minorHAnsi"/>
        </w:rPr>
        <w:t>Aracena</w:t>
      </w:r>
      <w:proofErr w:type="spellEnd"/>
      <w:r w:rsidRPr="005D0042">
        <w:rPr>
          <w:rFonts w:asciiTheme="minorHAnsi" w:hAnsiTheme="minorHAnsi"/>
        </w:rPr>
        <w:t xml:space="preserve"> </w:t>
      </w:r>
      <w:r>
        <w:rPr>
          <w:rFonts w:asciiTheme="minorHAnsi" w:hAnsiTheme="minorHAnsi"/>
        </w:rPr>
        <w:t>a</w:t>
      </w:r>
      <w:r w:rsidRPr="005D0042">
        <w:rPr>
          <w:rFonts w:asciiTheme="minorHAnsi" w:hAnsiTheme="minorHAnsi"/>
        </w:rPr>
        <w:t>irport</w:t>
      </w:r>
      <w:r>
        <w:rPr>
          <w:rFonts w:asciiTheme="minorHAnsi" w:hAnsiTheme="minorHAnsi"/>
        </w:rPr>
        <w:t>)</w:t>
      </w:r>
      <w:r w:rsidRPr="005D0042">
        <w:rPr>
          <w:rFonts w:asciiTheme="minorHAnsi" w:hAnsiTheme="minorHAnsi"/>
        </w:rPr>
        <w:t>, located 47.7km North of the sampling site, recorded rainfalls on 2015</w:t>
      </w:r>
      <w:r>
        <w:rPr>
          <w:rFonts w:asciiTheme="minorHAnsi" w:hAnsiTheme="minorHAnsi"/>
        </w:rPr>
        <w:t>-08</w:t>
      </w:r>
      <w:r w:rsidRPr="005D0042">
        <w:rPr>
          <w:rFonts w:asciiTheme="minorHAnsi" w:hAnsiTheme="minorHAnsi"/>
        </w:rPr>
        <w:t xml:space="preserve"> (4.1mm)</w:t>
      </w:r>
      <w:r>
        <w:rPr>
          <w:rFonts w:asciiTheme="minorHAnsi" w:hAnsiTheme="minorHAnsi"/>
        </w:rPr>
        <w:t xml:space="preserve">. The previous notable precipitation </w:t>
      </w:r>
      <w:r w:rsidRPr="005D0042">
        <w:rPr>
          <w:rFonts w:asciiTheme="minorHAnsi" w:hAnsiTheme="minorHAnsi"/>
        </w:rPr>
        <w:t>in</w:t>
      </w:r>
      <w:r>
        <w:rPr>
          <w:rFonts w:asciiTheme="minorHAnsi" w:hAnsiTheme="minorHAnsi"/>
        </w:rPr>
        <w:t xml:space="preserve"> the area occurred in 2002 (4.1mm)</w:t>
      </w:r>
      <w:r w:rsidRPr="005D0042">
        <w:rPr>
          <w:rFonts w:asciiTheme="minorHAnsi" w:hAnsiTheme="minorHAnsi"/>
        </w:rPr>
        <w:t xml:space="preserve"> </w:t>
      </w:r>
      <w:r w:rsidR="00FA024C">
        <w:rPr>
          <w:rFonts w:asciiTheme="minorHAnsi" w:hAnsiTheme="minorHAnsi"/>
        </w:rPr>
        <w:fldChar w:fldCharType="begin"/>
      </w:r>
      <w:r w:rsidR="00324ABC">
        <w:rPr>
          <w:rFonts w:asciiTheme="minorHAnsi" w:hAnsiTheme="minorHAnsi"/>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Pr>
          <w:rFonts w:asciiTheme="minorHAnsi" w:hAnsiTheme="minorHAnsi"/>
        </w:rPr>
        <w:fldChar w:fldCharType="separate"/>
      </w:r>
      <w:r w:rsidR="00324ABC">
        <w:rPr>
          <w:rFonts w:asciiTheme="minorHAnsi" w:hAnsiTheme="minorHAnsi"/>
          <w:noProof/>
        </w:rPr>
        <w:t>[23, 24]</w:t>
      </w:r>
      <w:r w:rsidR="00FA024C">
        <w:rPr>
          <w:rFonts w:asciiTheme="minorHAnsi" w:hAnsiTheme="minorHAnsi"/>
        </w:rPr>
        <w:fldChar w:fldCharType="end"/>
      </w:r>
      <w:r>
        <w:rPr>
          <w:rFonts w:asciiTheme="minorHAnsi" w:hAnsiTheme="minorHAnsi"/>
        </w:rPr>
        <w:t>.</w:t>
      </w:r>
      <w:r w:rsidRPr="005D0042">
        <w:rPr>
          <w:rFonts w:asciiTheme="minorHAnsi" w:hAnsiTheme="minorHAnsi"/>
        </w:rPr>
        <w:t xml:space="preserve"> </w:t>
      </w:r>
    </w:p>
    <w:p w14:paraId="43870E5C" w14:textId="5FCC8FBF" w:rsidR="00811B54" w:rsidRDefault="00811B54" w:rsidP="00811B54">
      <w:pPr>
        <w:rPr>
          <w:rFonts w:ascii="Calibri" w:eastAsia="Times New Roman" w:hAnsi="Calibri"/>
          <w:color w:val="000000"/>
        </w:rPr>
      </w:pPr>
      <w:r w:rsidRPr="005D0042">
        <w:rPr>
          <w:rFonts w:asciiTheme="minorHAnsi" w:hAnsiTheme="minorHAnsi"/>
        </w:rPr>
        <w:tab/>
      </w:r>
      <w:r>
        <w:rPr>
          <w:rFonts w:asciiTheme="minorHAnsi" w:hAnsiTheme="minorHAnsi"/>
        </w:rPr>
        <w:t xml:space="preserve">The main sampling site was revisited four times during the study – twice before the major rain (2014-09 and 2015-06), twice after the rain (2016-02 and 2017-02). For each time point, 9-12 biological replicates were collected and their </w:t>
      </w:r>
      <w:r w:rsidRPr="005D0042">
        <w:rPr>
          <w:rFonts w:asciiTheme="minorHAnsi" w:hAnsiTheme="minorHAnsi"/>
        </w:rPr>
        <w:t xml:space="preserve">16S rDNA </w:t>
      </w:r>
      <w:r>
        <w:rPr>
          <w:rFonts w:asciiTheme="minorHAnsi" w:hAnsiTheme="minorHAnsi"/>
        </w:rPr>
        <w:t xml:space="preserve">sequenced, yielding </w:t>
      </w:r>
      <w:r>
        <w:rPr>
          <w:rFonts w:ascii="Calibri" w:eastAsia="Times New Roman" w:hAnsi="Calibri"/>
          <w:color w:val="000000"/>
        </w:rPr>
        <w:t xml:space="preserve">535,233 </w:t>
      </w:r>
      <w:r>
        <w:rPr>
          <w:rFonts w:asciiTheme="minorHAnsi" w:hAnsiTheme="minorHAnsi"/>
        </w:rPr>
        <w:t xml:space="preserve">paired-end 250bp reads, which were used for taxonomic profiling the microbiomes. For 5 biological replicates in each time point, whole-metagenomic (WMG) sequencing was also done for evaluating the functional potential of the communities over time, yielding a total of </w:t>
      </w:r>
      <w:r>
        <w:rPr>
          <w:rFonts w:ascii="Calibri" w:eastAsia="Times New Roman" w:hAnsi="Calibri"/>
          <w:color w:val="000000"/>
        </w:rPr>
        <w:t xml:space="preserve">70,689,467 </w:t>
      </w:r>
      <w:r>
        <w:rPr>
          <w:rFonts w:asciiTheme="minorHAnsi" w:hAnsiTheme="minorHAnsi"/>
        </w:rPr>
        <w:t xml:space="preserve">paired-end 150bp reads. In addition, a nearby site was also sampled after the rain at a higher temporal resolution (2016-02, 2016-07, 2017-10, and 2017-02), with 5-13 replicates per time point. The </w:t>
      </w:r>
      <w:r w:rsidRPr="005D0042">
        <w:rPr>
          <w:rFonts w:asciiTheme="minorHAnsi" w:hAnsiTheme="minorHAnsi"/>
        </w:rPr>
        <w:t xml:space="preserve">16S rDNA </w:t>
      </w:r>
      <w:r>
        <w:rPr>
          <w:rFonts w:asciiTheme="minorHAnsi" w:hAnsiTheme="minorHAnsi"/>
        </w:rPr>
        <w:t xml:space="preserve">amplicons from samples at this site were also sequenced, yielding </w:t>
      </w:r>
      <w:r>
        <w:rPr>
          <w:rFonts w:ascii="Calibri" w:eastAsia="Times New Roman" w:hAnsi="Calibri"/>
          <w:color w:val="000000"/>
        </w:rPr>
        <w:t>357,325 paired end 250bp reads (See Methods and Supp. Methods for details).</w:t>
      </w:r>
    </w:p>
    <w:p w14:paraId="45B3706C" w14:textId="77777777" w:rsidR="008F6B47" w:rsidRPr="008F6B47" w:rsidRDefault="008F6B47" w:rsidP="00811B54">
      <w:pPr>
        <w:rPr>
          <w:rFonts w:ascii="Calibri" w:eastAsia="Times New Roman" w:hAnsi="Calibri"/>
          <w:color w:val="000000"/>
        </w:rPr>
      </w:pPr>
    </w:p>
    <w:p w14:paraId="2F3EB13F" w14:textId="77777777" w:rsidR="00811B54" w:rsidRPr="004D3124" w:rsidRDefault="00811B54" w:rsidP="00811B54">
      <w:pPr>
        <w:rPr>
          <w:rFonts w:asciiTheme="minorHAnsi" w:hAnsiTheme="minorHAnsi" w:cstheme="minorBidi"/>
          <w:b/>
        </w:rPr>
      </w:pPr>
      <w:r>
        <w:rPr>
          <w:rFonts w:asciiTheme="minorHAnsi" w:hAnsiTheme="minorHAnsi" w:cstheme="minorBidi"/>
          <w:b/>
        </w:rPr>
        <w:t>Taxonomic structure and functional potential</w:t>
      </w:r>
      <w:r w:rsidRPr="005D0042">
        <w:rPr>
          <w:rFonts w:asciiTheme="minorHAnsi" w:hAnsiTheme="minorHAnsi" w:cstheme="minorBidi"/>
          <w:b/>
          <w:bCs/>
        </w:rPr>
        <w:t xml:space="preserve"> </w:t>
      </w:r>
      <w:r>
        <w:rPr>
          <w:rFonts w:asciiTheme="minorHAnsi" w:hAnsiTheme="minorHAnsi" w:cstheme="minorBidi"/>
          <w:b/>
          <w:bCs/>
        </w:rPr>
        <w:t xml:space="preserve">of the community were temporarily perturbed, but were </w:t>
      </w:r>
      <w:r w:rsidRPr="005D0042">
        <w:rPr>
          <w:rFonts w:asciiTheme="minorHAnsi" w:hAnsiTheme="minorHAnsi" w:cstheme="minorBidi"/>
          <w:b/>
        </w:rPr>
        <w:t>resilient long-term</w:t>
      </w:r>
    </w:p>
    <w:p w14:paraId="13227EDA" w14:textId="77777777" w:rsidR="00811B54" w:rsidRDefault="00811B54" w:rsidP="00811B54">
      <w:pPr>
        <w:rPr>
          <w:rFonts w:asciiTheme="minorHAnsi" w:hAnsiTheme="minorHAnsi"/>
        </w:rPr>
      </w:pPr>
      <w:r>
        <w:rPr>
          <w:rFonts w:asciiTheme="minorHAnsi" w:hAnsiTheme="minorHAnsi"/>
        </w:rPr>
        <w:tab/>
        <w:t xml:space="preserve">Ribosomal amplicon sequences were clustered into operational taxonomic units (OTUs) at 97% nucleotide identity to evaluate overall taxonomic structure of the longitudinal study samples. The clustering of the Weighted </w:t>
      </w:r>
      <w:proofErr w:type="spellStart"/>
      <w:r>
        <w:rPr>
          <w:rFonts w:asciiTheme="minorHAnsi" w:hAnsiTheme="minorHAnsi"/>
        </w:rPr>
        <w:t>Unifrac</w:t>
      </w:r>
      <w:proofErr w:type="spellEnd"/>
      <w:r>
        <w:rPr>
          <w:rFonts w:asciiTheme="minorHAnsi" w:hAnsiTheme="minorHAnsi"/>
        </w:rPr>
        <w:t xml:space="preserve"> dissimilarity matrix revealed that the halite microbial community shifted following the rain, but was able to mostly recover in the following year. Samples from before the rain (2014-09 and 2015-06) clustered together, providing a baseline to compare the post-rain samples against. Strikingly, 2016-02 samples (6 </w:t>
      </w:r>
      <w:proofErr w:type="gramStart"/>
      <w:r>
        <w:rPr>
          <w:rFonts w:asciiTheme="minorHAnsi" w:hAnsiTheme="minorHAnsi"/>
        </w:rPr>
        <w:t>months</w:t>
      </w:r>
      <w:proofErr w:type="gramEnd"/>
      <w:r>
        <w:rPr>
          <w:rFonts w:asciiTheme="minorHAnsi" w:hAnsiTheme="minorHAnsi"/>
        </w:rPr>
        <w:t xml:space="preserve"> post-rain) clustered away from the pre rain samples, but 2017-02 samples (18 months post-rain) were more similar to the pre-rain samples. (Figure 1A, Supp. </w:t>
      </w:r>
      <w:proofErr w:type="spellStart"/>
      <w:r>
        <w:rPr>
          <w:rFonts w:asciiTheme="minorHAnsi" w:hAnsiTheme="minorHAnsi"/>
        </w:rPr>
        <w:t>PCoA</w:t>
      </w:r>
      <w:proofErr w:type="spellEnd"/>
      <w:r>
        <w:rPr>
          <w:rFonts w:asciiTheme="minorHAnsi" w:hAnsiTheme="minorHAnsi"/>
        </w:rPr>
        <w:t xml:space="preserve"> plot)</w:t>
      </w:r>
    </w:p>
    <w:p w14:paraId="2D69372E" w14:textId="77777777" w:rsidR="00811B54" w:rsidRPr="00BD40EC" w:rsidRDefault="00811B54" w:rsidP="00811B54">
      <w:pPr>
        <w:rPr>
          <w:rFonts w:asciiTheme="minorHAnsi" w:hAnsiTheme="minorHAnsi"/>
        </w:rPr>
      </w:pPr>
      <w:r>
        <w:rPr>
          <w:rFonts w:asciiTheme="minorHAnsi" w:hAnsiTheme="minorHAnsi"/>
        </w:rPr>
        <w:tab/>
        <w:t>We also found changes in the the abundances of a number of higher-order taxa following the rain. Most strikingly, the</w:t>
      </w:r>
      <w:r w:rsidRPr="005D0042">
        <w:rPr>
          <w:rFonts w:asciiTheme="minorHAnsi" w:hAnsiTheme="minorHAnsi"/>
        </w:rPr>
        <w:t xml:space="preserve"> relative </w:t>
      </w:r>
      <w:r w:rsidRPr="005D0042">
        <w:rPr>
          <w:rFonts w:asciiTheme="minorHAnsi" w:hAnsiTheme="minorHAnsi"/>
          <w:i/>
        </w:rPr>
        <w:t>Archaea</w:t>
      </w:r>
      <w:r w:rsidRPr="005D0042">
        <w:rPr>
          <w:rFonts w:asciiTheme="minorHAnsi" w:hAnsiTheme="minorHAnsi"/>
        </w:rPr>
        <w:t xml:space="preserve"> abundance</w:t>
      </w:r>
      <w:r>
        <w:rPr>
          <w:rFonts w:asciiTheme="minorHAnsi" w:hAnsiTheme="minorHAnsi"/>
        </w:rPr>
        <w:t xml:space="preserve"> </w:t>
      </w:r>
      <w:r w:rsidRPr="005D0042">
        <w:rPr>
          <w:rFonts w:asciiTheme="minorHAnsi" w:hAnsiTheme="minorHAnsi"/>
        </w:rPr>
        <w:t xml:space="preserve">in </w:t>
      </w:r>
      <w:r>
        <w:rPr>
          <w:rFonts w:asciiTheme="minorHAnsi" w:hAnsiTheme="minorHAnsi"/>
        </w:rPr>
        <w:t xml:space="preserve">both </w:t>
      </w:r>
      <w:r w:rsidRPr="005D0042">
        <w:rPr>
          <w:rFonts w:asciiTheme="minorHAnsi" w:hAnsiTheme="minorHAnsi"/>
        </w:rPr>
        <w:t xml:space="preserve">the </w:t>
      </w:r>
      <w:r>
        <w:rPr>
          <w:rFonts w:asciiTheme="minorHAnsi" w:hAnsiTheme="minorHAnsi"/>
        </w:rPr>
        <w:t>rDNA amplicon (Figure 1B) and WMG sequencing (</w:t>
      </w:r>
      <w:proofErr w:type="spellStart"/>
      <w:r>
        <w:rPr>
          <w:rFonts w:asciiTheme="minorHAnsi" w:hAnsiTheme="minorHAnsi"/>
        </w:rPr>
        <w:t>Supp.Fig</w:t>
      </w:r>
      <w:proofErr w:type="spellEnd"/>
      <w:r>
        <w:rPr>
          <w:rFonts w:asciiTheme="minorHAnsi" w:hAnsiTheme="minorHAnsi"/>
        </w:rPr>
        <w:t xml:space="preserve">: </w:t>
      </w:r>
      <w:r w:rsidRPr="00CB0816">
        <w:rPr>
          <w:rFonts w:asciiTheme="minorHAnsi" w:hAnsiTheme="minorHAnsi"/>
          <w:i/>
        </w:rPr>
        <w:t>Archaea</w:t>
      </w:r>
      <w:r>
        <w:rPr>
          <w:rFonts w:asciiTheme="minorHAnsi" w:hAnsiTheme="minorHAnsi"/>
          <w:i/>
        </w:rPr>
        <w:t xml:space="preserve"> </w:t>
      </w:r>
      <w:r>
        <w:rPr>
          <w:rFonts w:asciiTheme="minorHAnsi" w:hAnsiTheme="minorHAnsi"/>
        </w:rPr>
        <w:t xml:space="preserve">% </w:t>
      </w:r>
      <w:proofErr w:type="spellStart"/>
      <w:r>
        <w:rPr>
          <w:rFonts w:asciiTheme="minorHAnsi" w:hAnsiTheme="minorHAnsi"/>
        </w:rPr>
        <w:t>barplot</w:t>
      </w:r>
      <w:proofErr w:type="spellEnd"/>
      <w:r>
        <w:rPr>
          <w:rFonts w:asciiTheme="minorHAnsi" w:hAnsiTheme="minorHAnsi"/>
        </w:rPr>
        <w:t xml:space="preserve">) significantly dropped following the rain, but completely recovered in the following year. We found that many Phyla also followed a similar trend - </w:t>
      </w:r>
      <w:r w:rsidRPr="005D0042">
        <w:rPr>
          <w:rFonts w:asciiTheme="minorHAnsi" w:hAnsiTheme="minorHAnsi"/>
          <w:i/>
        </w:rPr>
        <w:t>Cyanobacteria</w:t>
      </w:r>
      <w:r w:rsidRPr="005D0042">
        <w:rPr>
          <w:rFonts w:asciiTheme="minorHAnsi" w:hAnsiTheme="minorHAnsi"/>
        </w:rPr>
        <w:t xml:space="preserve">, Green algae (estimated by chloroplast rDNA abundance), and </w:t>
      </w:r>
      <w:proofErr w:type="spellStart"/>
      <w:r w:rsidRPr="005D0042">
        <w:rPr>
          <w:rFonts w:asciiTheme="minorHAnsi" w:hAnsiTheme="minorHAnsi"/>
          <w:i/>
        </w:rPr>
        <w:t>Bacteroidetes</w:t>
      </w:r>
      <w:proofErr w:type="spellEnd"/>
      <w:r w:rsidRPr="005D0042">
        <w:rPr>
          <w:rFonts w:asciiTheme="minorHAnsi" w:hAnsiTheme="minorHAnsi"/>
        </w:rPr>
        <w:t xml:space="preserve"> significantly increased in relative abundance following the rain, and gradually lowered back to baseline abundance in the following year. On the other hand, the abundance of </w:t>
      </w:r>
      <w:proofErr w:type="spellStart"/>
      <w:r w:rsidRPr="005D0042">
        <w:rPr>
          <w:rFonts w:asciiTheme="minorHAnsi" w:hAnsiTheme="minorHAnsi"/>
          <w:i/>
        </w:rPr>
        <w:t>Halobacteria</w:t>
      </w:r>
      <w:proofErr w:type="spellEnd"/>
      <w:r w:rsidRPr="005D0042">
        <w:rPr>
          <w:rFonts w:asciiTheme="minorHAnsi" w:hAnsiTheme="minorHAnsi"/>
        </w:rPr>
        <w:t xml:space="preserve"> (the major Archaea phylum in this community) significantly decreased and subsequently recovered following the rain (</w:t>
      </w:r>
      <w:proofErr w:type="spellStart"/>
      <w:r>
        <w:rPr>
          <w:rFonts w:asciiTheme="minorHAnsi" w:hAnsiTheme="minorHAnsi"/>
        </w:rPr>
        <w:t>Supp.Fig</w:t>
      </w:r>
      <w:proofErr w:type="spellEnd"/>
      <w:r>
        <w:rPr>
          <w:rFonts w:asciiTheme="minorHAnsi" w:hAnsiTheme="minorHAnsi"/>
        </w:rPr>
        <w:t xml:space="preserve">: Phyla </w:t>
      </w:r>
      <w:proofErr w:type="spellStart"/>
      <w:r>
        <w:rPr>
          <w:rFonts w:asciiTheme="minorHAnsi" w:hAnsiTheme="minorHAnsi"/>
        </w:rPr>
        <w:t>barplots</w:t>
      </w:r>
      <w:proofErr w:type="spellEnd"/>
      <w:r>
        <w:rPr>
          <w:rFonts w:asciiTheme="minorHAnsi" w:hAnsiTheme="minorHAnsi"/>
        </w:rPr>
        <w:t xml:space="preserve">, </w:t>
      </w:r>
      <w:proofErr w:type="spellStart"/>
      <w:r>
        <w:rPr>
          <w:rFonts w:asciiTheme="minorHAnsi" w:hAnsiTheme="minorHAnsi"/>
        </w:rPr>
        <w:t>Supp.Fig</w:t>
      </w:r>
      <w:proofErr w:type="spellEnd"/>
      <w:r>
        <w:rPr>
          <w:rFonts w:asciiTheme="minorHAnsi" w:hAnsiTheme="minorHAnsi"/>
        </w:rPr>
        <w:t xml:space="preserve">: </w:t>
      </w:r>
      <w:r>
        <w:rPr>
          <w:rFonts w:asciiTheme="minorHAnsi" w:hAnsiTheme="minorHAnsi"/>
        </w:rPr>
        <w:lastRenderedPageBreak/>
        <w:t xml:space="preserve">WMG </w:t>
      </w:r>
      <w:proofErr w:type="spellStart"/>
      <w:r>
        <w:rPr>
          <w:rFonts w:asciiTheme="minorHAnsi" w:hAnsiTheme="minorHAnsi"/>
        </w:rPr>
        <w:t>Kronagrams</w:t>
      </w:r>
      <w:proofErr w:type="spellEnd"/>
      <w:r w:rsidRPr="005D0042">
        <w:rPr>
          <w:rFonts w:asciiTheme="minorHAnsi" w:hAnsiTheme="minorHAnsi"/>
        </w:rPr>
        <w:t>).</w:t>
      </w:r>
      <w:r>
        <w:rPr>
          <w:rFonts w:asciiTheme="minorHAnsi" w:hAnsiTheme="minorHAnsi"/>
        </w:rPr>
        <w:t xml:space="preserve"> This trend in domain and phyla abundance recovery was also seen in the sequencing of the supplementary site, with incremental shifts over 18 months after the rain. (</w:t>
      </w:r>
      <w:proofErr w:type="spellStart"/>
      <w:r>
        <w:rPr>
          <w:rFonts w:asciiTheme="minorHAnsi" w:hAnsiTheme="minorHAnsi"/>
        </w:rPr>
        <w:t>Supp.Fig</w:t>
      </w:r>
      <w:proofErr w:type="spellEnd"/>
      <w:r>
        <w:rPr>
          <w:rFonts w:asciiTheme="minorHAnsi" w:hAnsiTheme="minorHAnsi"/>
        </w:rPr>
        <w:t xml:space="preserve">: Site2 abundance </w:t>
      </w:r>
      <w:proofErr w:type="spellStart"/>
      <w:r>
        <w:rPr>
          <w:rFonts w:asciiTheme="minorHAnsi" w:hAnsiTheme="minorHAnsi"/>
        </w:rPr>
        <w:t>barplots</w:t>
      </w:r>
      <w:proofErr w:type="spellEnd"/>
      <w:r>
        <w:rPr>
          <w:rFonts w:asciiTheme="minorHAnsi" w:hAnsiTheme="minorHAnsi"/>
        </w:rPr>
        <w:t>).</w:t>
      </w:r>
    </w:p>
    <w:p w14:paraId="3876AC37" w14:textId="77777777" w:rsidR="00811B54" w:rsidRDefault="00811B54" w:rsidP="00811B54">
      <w:pPr>
        <w:rPr>
          <w:rFonts w:asciiTheme="minorHAnsi" w:hAnsiTheme="minorHAnsi" w:cstheme="minorBidi"/>
        </w:rPr>
      </w:pPr>
      <w:r w:rsidRPr="005D0042">
        <w:rPr>
          <w:rFonts w:asciiTheme="minorHAnsi" w:hAnsiTheme="minorHAnsi" w:cstheme="minorBidi"/>
        </w:rPr>
        <w:tab/>
      </w:r>
      <w:r>
        <w:rPr>
          <w:rFonts w:asciiTheme="minorHAnsi" w:hAnsiTheme="minorHAnsi" w:cstheme="minorBidi"/>
        </w:rPr>
        <w:t xml:space="preserve">The functional potential of the community, determined with functional annotation of the WMG co-assembly, also changed after the rain. </w:t>
      </w:r>
      <w:r>
        <w:rPr>
          <w:rFonts w:asciiTheme="minorHAnsi" w:eastAsia="Times New Roman" w:hAnsiTheme="minorHAnsi"/>
          <w:color w:val="282625"/>
          <w:shd w:val="clear" w:color="auto" w:fill="FFFFFF"/>
        </w:rPr>
        <w:t>Principal component analysis as well as h</w:t>
      </w:r>
      <w:r w:rsidRPr="005D0042">
        <w:rPr>
          <w:rFonts w:asciiTheme="minorHAnsi" w:eastAsia="Times New Roman" w:hAnsiTheme="minorHAnsi"/>
          <w:color w:val="282625"/>
          <w:shd w:val="clear" w:color="auto" w:fill="FFFFFF"/>
        </w:rPr>
        <w:t xml:space="preserve">ierarchical </w:t>
      </w:r>
      <w:r>
        <w:rPr>
          <w:rFonts w:asciiTheme="minorHAnsi" w:eastAsia="Times New Roman" w:hAnsiTheme="minorHAnsi"/>
          <w:color w:val="282625"/>
          <w:shd w:val="clear" w:color="auto" w:fill="FFFFFF"/>
        </w:rPr>
        <w:t xml:space="preserve">clustering of Pearson correlation comparison matrix of functional category abundances revealed a significant shift in overall functional potential (Figure 1C, </w:t>
      </w:r>
      <w:proofErr w:type="spellStart"/>
      <w:r>
        <w:rPr>
          <w:rFonts w:asciiTheme="minorHAnsi" w:eastAsia="Times New Roman" w:hAnsiTheme="minorHAnsi"/>
          <w:color w:val="282625"/>
          <w:shd w:val="clear" w:color="auto" w:fill="FFFFFF"/>
        </w:rPr>
        <w:t>Supp.Fig</w:t>
      </w:r>
      <w:proofErr w:type="spellEnd"/>
      <w:r>
        <w:rPr>
          <w:rFonts w:asciiTheme="minorHAnsi" w:eastAsia="Times New Roman" w:hAnsiTheme="minorHAnsi"/>
          <w:color w:val="282625"/>
          <w:shd w:val="clear" w:color="auto" w:fill="FFFFFF"/>
        </w:rPr>
        <w:t xml:space="preserve">: Pearson </w:t>
      </w:r>
      <w:proofErr w:type="spellStart"/>
      <w:r>
        <w:rPr>
          <w:rFonts w:asciiTheme="minorHAnsi" w:eastAsia="Times New Roman" w:hAnsiTheme="minorHAnsi"/>
          <w:color w:val="282625"/>
          <w:shd w:val="clear" w:color="auto" w:fill="FFFFFF"/>
        </w:rPr>
        <w:t>clustermap</w:t>
      </w:r>
      <w:proofErr w:type="spellEnd"/>
      <w:r>
        <w:rPr>
          <w:rFonts w:asciiTheme="minorHAnsi" w:eastAsia="Times New Roman" w:hAnsiTheme="minorHAnsi"/>
          <w:color w:val="282625"/>
          <w:shd w:val="clear" w:color="auto" w:fill="FFFFFF"/>
        </w:rPr>
        <w:t xml:space="preserve">). Consistent with the taxonomy-based clustering, samples from before the rain (2014-09 and 2015-06) were distinctly separate from samples collected shortly after the rain (2016-02). However, the samples collected 18 months after the rain (2017-02) clustered together with the pre-rain samples, indicating a recovery in the function potential of the microbiome. </w:t>
      </w:r>
    </w:p>
    <w:p w14:paraId="5646B50B" w14:textId="63B258D5" w:rsidR="00811B54" w:rsidRDefault="00811B54" w:rsidP="00811B54">
      <w:pPr>
        <w:rPr>
          <w:rFonts w:asciiTheme="minorHAnsi" w:eastAsia="Times New Roman" w:hAnsiTheme="minorHAnsi"/>
          <w:color w:val="282625"/>
          <w:shd w:val="clear" w:color="auto" w:fill="FFFFFF"/>
        </w:rPr>
      </w:pPr>
      <w:r>
        <w:rPr>
          <w:rFonts w:asciiTheme="minorHAnsi" w:hAnsiTheme="minorHAnsi" w:cstheme="minorBidi"/>
        </w:rPr>
        <w:tab/>
      </w:r>
      <w:r w:rsidRPr="005D0042">
        <w:rPr>
          <w:rFonts w:asciiTheme="minorHAnsi" w:eastAsia="Times New Roman" w:hAnsiTheme="minorHAnsi"/>
          <w:color w:val="282625"/>
          <w:shd w:val="clear" w:color="auto" w:fill="FFFFFF"/>
        </w:rPr>
        <w:t xml:space="preserve">While the majority community functions were present in similar abundances between replicates and time points, a number of gene functions that were differentially represented between </w:t>
      </w:r>
      <w:r>
        <w:rPr>
          <w:rFonts w:asciiTheme="minorHAnsi" w:eastAsia="Times New Roman" w:hAnsiTheme="minorHAnsi"/>
          <w:color w:val="282625"/>
          <w:shd w:val="clear" w:color="auto" w:fill="FFFFFF"/>
        </w:rPr>
        <w:t xml:space="preserve">time points </w:t>
      </w:r>
      <w:r w:rsidRPr="005D0042">
        <w:rPr>
          <w:rFonts w:asciiTheme="minorHAnsi" w:eastAsia="Times New Roman" w:hAnsiTheme="minorHAnsi"/>
          <w:color w:val="282625"/>
          <w:shd w:val="clear" w:color="auto" w:fill="FFFFFF"/>
        </w:rPr>
        <w:t xml:space="preserve">(ANOVA test, </w:t>
      </w:r>
      <w:proofErr w:type="spellStart"/>
      <w:r w:rsidRPr="005D0042">
        <w:rPr>
          <w:rFonts w:asciiTheme="minorHAnsi" w:eastAsia="Times New Roman" w:hAnsiTheme="minorHAnsi"/>
          <w:i/>
          <w:color w:val="282625"/>
          <w:shd w:val="clear" w:color="auto" w:fill="FFFFFF"/>
        </w:rPr>
        <w:t>pva</w:t>
      </w:r>
      <w:r w:rsidRPr="00F118E6">
        <w:rPr>
          <w:rFonts w:asciiTheme="minorHAnsi" w:eastAsia="Times New Roman" w:hAnsiTheme="minorHAnsi"/>
          <w:i/>
          <w:color w:val="282625"/>
          <w:shd w:val="clear" w:color="auto" w:fill="FFFFFF"/>
        </w:rPr>
        <w:t>l</w:t>
      </w:r>
      <w:proofErr w:type="spellEnd"/>
      <w:r w:rsidRPr="00F118E6">
        <w:rPr>
          <w:rFonts w:asciiTheme="minorHAnsi" w:eastAsia="Times New Roman" w:hAnsiTheme="minorHAnsi"/>
          <w:color w:val="282625"/>
          <w:shd w:val="clear" w:color="auto" w:fill="FFFFFF"/>
        </w:rPr>
        <w:t>&lt;</w:t>
      </w:r>
      <w:r w:rsidRPr="005D0042">
        <w:rPr>
          <w:rFonts w:asciiTheme="minorHAnsi" w:eastAsia="Times New Roman" w:hAnsiTheme="minorHAnsi"/>
          <w:color w:val="282625"/>
          <w:shd w:val="clear" w:color="auto" w:fill="FFFFFF"/>
        </w:rPr>
        <w:t>0.01) (</w:t>
      </w:r>
      <w:r>
        <w:rPr>
          <w:rFonts w:asciiTheme="minorHAnsi" w:eastAsia="Times New Roman" w:hAnsiTheme="minorHAnsi"/>
          <w:color w:val="282625"/>
          <w:shd w:val="clear" w:color="auto" w:fill="FFFFFF"/>
        </w:rPr>
        <w:t>Fig 1D</w:t>
      </w:r>
      <w:r w:rsidRPr="005D0042">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O</w:t>
      </w:r>
      <w:r w:rsidRPr="005D0042">
        <w:rPr>
          <w:rFonts w:asciiTheme="minorHAnsi" w:eastAsia="Times New Roman" w:hAnsiTheme="minorHAnsi"/>
          <w:color w:val="282625"/>
          <w:shd w:val="clear" w:color="auto" w:fill="FFFFFF"/>
        </w:rPr>
        <w:t>f these</w:t>
      </w:r>
      <w:r>
        <w:rPr>
          <w:rFonts w:asciiTheme="minorHAnsi" w:eastAsia="Times New Roman" w:hAnsiTheme="minorHAnsi"/>
          <w:color w:val="282625"/>
          <w:shd w:val="clear" w:color="auto" w:fill="FFFFFF"/>
        </w:rPr>
        <w:t>, the majority were significantly over- or under-represented in the samples collected shortly after the rain</w:t>
      </w:r>
      <w:r w:rsidRPr="005D0042">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(2016-02), but present in similar abundances in the pre-rain samples and the “recovered” samples. NEED TO TALK ABOUT SPECIFIC PATHWAYS.</w:t>
      </w:r>
    </w:p>
    <w:p w14:paraId="719C3F42" w14:textId="77777777" w:rsidR="00811B54" w:rsidRDefault="00811B54" w:rsidP="00811B54">
      <w:pPr>
        <w:rPr>
          <w:rFonts w:asciiTheme="minorHAnsi" w:eastAsia="Times New Roman" w:hAnsiTheme="minorHAnsi"/>
          <w:color w:val="282625"/>
          <w:shd w:val="clear" w:color="auto" w:fill="FFFFFF"/>
        </w:rPr>
      </w:pPr>
    </w:p>
    <w:p w14:paraId="1233C622" w14:textId="77777777" w:rsidR="00811B54" w:rsidRPr="004D3124" w:rsidRDefault="00811B54" w:rsidP="00811B54">
      <w:pPr>
        <w:rPr>
          <w:rFonts w:asciiTheme="minorHAnsi" w:hAnsiTheme="minorHAnsi" w:cstheme="minorBidi"/>
          <w:b/>
        </w:rPr>
      </w:pPr>
      <w:r>
        <w:rPr>
          <w:rFonts w:asciiTheme="minorHAnsi" w:hAnsiTheme="minorHAnsi" w:cstheme="minorBidi"/>
          <w:b/>
        </w:rPr>
        <w:t>Differences in salt adaptations likely drove fitness of salt-in halophilic strategists</w:t>
      </w:r>
    </w:p>
    <w:p w14:paraId="6744C344" w14:textId="685CEC5E" w:rsidR="00811B54" w:rsidRDefault="00811B54" w:rsidP="00811B54">
      <w:pPr>
        <w:rPr>
          <w:rFonts w:asciiTheme="minorHAnsi" w:hAnsiTheme="minorHAnsi" w:cstheme="minorBidi"/>
        </w:rPr>
      </w:pPr>
      <w:r>
        <w:rPr>
          <w:rFonts w:asciiTheme="minorHAnsi" w:hAnsiTheme="minorHAnsi" w:cstheme="minorBidi"/>
        </w:rPr>
        <w:tab/>
        <w:t xml:space="preserve">We </w:t>
      </w:r>
      <w:r w:rsidRPr="005D0042">
        <w:rPr>
          <w:rFonts w:asciiTheme="minorHAnsi" w:hAnsiTheme="minorHAnsi" w:cstheme="minorBidi"/>
        </w:rPr>
        <w:t xml:space="preserve">found that the average </w:t>
      </w:r>
      <w:r>
        <w:rPr>
          <w:rFonts w:asciiTheme="minorHAnsi" w:hAnsiTheme="minorHAnsi" w:cstheme="minorBidi"/>
        </w:rPr>
        <w:t>isoelectric point (</w:t>
      </w:r>
      <w:proofErr w:type="spellStart"/>
      <w:r w:rsidRPr="005D0042">
        <w:rPr>
          <w:rFonts w:asciiTheme="minorHAnsi" w:hAnsiTheme="minorHAnsi" w:cstheme="minorBidi"/>
        </w:rPr>
        <w:t>pI</w:t>
      </w:r>
      <w:proofErr w:type="spellEnd"/>
      <w:r>
        <w:rPr>
          <w:rFonts w:asciiTheme="minorHAnsi" w:hAnsiTheme="minorHAnsi" w:cstheme="minorBidi"/>
        </w:rPr>
        <w:t>)</w:t>
      </w:r>
      <w:r w:rsidRPr="005D0042">
        <w:rPr>
          <w:rFonts w:asciiTheme="minorHAnsi" w:hAnsiTheme="minorHAnsi" w:cstheme="minorBidi"/>
        </w:rPr>
        <w:t xml:space="preserve"> of the </w:t>
      </w:r>
      <w:r>
        <w:rPr>
          <w:rFonts w:asciiTheme="minorHAnsi" w:hAnsiTheme="minorHAnsi" w:cstheme="minorBidi"/>
        </w:rPr>
        <w:t xml:space="preserve">proteins encoded in the WMG assemblies </w:t>
      </w:r>
      <w:r w:rsidRPr="005D0042">
        <w:rPr>
          <w:rFonts w:asciiTheme="minorHAnsi" w:hAnsiTheme="minorHAnsi" w:cstheme="minorBidi"/>
        </w:rPr>
        <w:t>significantly increased after the rain, and then recovered to pre-rain levels in the the following year (</w:t>
      </w:r>
      <w:proofErr w:type="spellStart"/>
      <w:r w:rsidR="004B43D5">
        <w:rPr>
          <w:rFonts w:asciiTheme="minorHAnsi" w:hAnsiTheme="minorHAnsi" w:cstheme="minorBidi"/>
        </w:rPr>
        <w:t>Supp.Fig</w:t>
      </w:r>
      <w:proofErr w:type="spellEnd"/>
      <w:r w:rsidR="004B43D5">
        <w:rPr>
          <w:rFonts w:asciiTheme="minorHAnsi" w:hAnsiTheme="minorHAnsi" w:cstheme="minorBidi"/>
        </w:rPr>
        <w:t>: IEP changes</w:t>
      </w:r>
      <w:r w:rsidRPr="005D0042">
        <w:rPr>
          <w:rFonts w:asciiTheme="minorHAnsi" w:hAnsiTheme="minorHAnsi" w:cstheme="minorBidi"/>
        </w:rPr>
        <w:t xml:space="preserve">). </w:t>
      </w:r>
      <w:r>
        <w:rPr>
          <w:rFonts w:asciiTheme="minorHAnsi" w:hAnsiTheme="minorHAnsi" w:cstheme="minorBidi"/>
        </w:rPr>
        <w:t>T</w:t>
      </w:r>
      <w:r w:rsidRPr="005D0042">
        <w:rPr>
          <w:rFonts w:asciiTheme="minorHAnsi" w:hAnsiTheme="minorHAnsi" w:cstheme="minorBidi"/>
        </w:rPr>
        <w:t xml:space="preserve">his major shift results from the different </w:t>
      </w:r>
      <w:proofErr w:type="spellStart"/>
      <w:r w:rsidRPr="00811B54">
        <w:rPr>
          <w:rFonts w:asciiTheme="minorHAnsi" w:hAnsiTheme="minorHAnsi" w:cstheme="minorBidi"/>
          <w:i/>
        </w:rPr>
        <w:t>pI</w:t>
      </w:r>
      <w:proofErr w:type="spellEnd"/>
      <w:r w:rsidRPr="005D0042">
        <w:rPr>
          <w:rFonts w:asciiTheme="minorHAnsi" w:hAnsiTheme="minorHAnsi" w:cstheme="minorBidi"/>
        </w:rPr>
        <w:t xml:space="preserve"> of the two major</w:t>
      </w:r>
      <w:r>
        <w:rPr>
          <w:rFonts w:asciiTheme="minorHAnsi" w:hAnsiTheme="minorHAnsi" w:cstheme="minorBidi"/>
        </w:rPr>
        <w:t xml:space="preserve"> salt-in strategist halophiles </w:t>
      </w:r>
      <w:r w:rsidRPr="005D0042">
        <w:rPr>
          <w:rFonts w:asciiTheme="minorHAnsi" w:hAnsiTheme="minorHAnsi" w:cstheme="minorBidi"/>
        </w:rPr>
        <w:t xml:space="preserve">that changed in abundance after the rain – </w:t>
      </w:r>
      <w:proofErr w:type="spellStart"/>
      <w:r w:rsidRPr="000D2AF9">
        <w:rPr>
          <w:rFonts w:asciiTheme="minorHAnsi" w:hAnsiTheme="minorHAnsi" w:cstheme="minorBidi"/>
          <w:i/>
        </w:rPr>
        <w:t>Halobacteria</w:t>
      </w:r>
      <w:proofErr w:type="spellEnd"/>
      <w:r w:rsidRPr="005D0042">
        <w:rPr>
          <w:rFonts w:asciiTheme="minorHAnsi" w:hAnsiTheme="minorHAnsi" w:cstheme="minorBidi"/>
        </w:rPr>
        <w:t xml:space="preserve"> </w:t>
      </w:r>
      <w:r>
        <w:rPr>
          <w:rFonts w:asciiTheme="minorHAnsi" w:hAnsiTheme="minorHAnsi" w:cstheme="minorBidi"/>
        </w:rPr>
        <w:t>(</w:t>
      </w:r>
      <w:proofErr w:type="spellStart"/>
      <w:r>
        <w:rPr>
          <w:rFonts w:asciiTheme="minorHAnsi" w:hAnsiTheme="minorHAnsi" w:cstheme="minorBidi"/>
        </w:rPr>
        <w:t>pI</w:t>
      </w:r>
      <w:proofErr w:type="spellEnd"/>
      <w:r>
        <w:rPr>
          <w:rFonts w:asciiTheme="minorHAnsi" w:hAnsiTheme="minorHAnsi" w:cstheme="minorBidi"/>
        </w:rPr>
        <w:t xml:space="preserve">=5.04) </w:t>
      </w:r>
      <w:r w:rsidRPr="005D0042">
        <w:rPr>
          <w:rFonts w:asciiTheme="minorHAnsi" w:hAnsiTheme="minorHAnsi" w:cstheme="minorBidi"/>
        </w:rPr>
        <w:t xml:space="preserve">and </w:t>
      </w:r>
      <w:proofErr w:type="spellStart"/>
      <w:r w:rsidRPr="000D2AF9">
        <w:rPr>
          <w:rFonts w:asciiTheme="minorHAnsi" w:hAnsiTheme="minorHAnsi" w:cstheme="minorBidi"/>
          <w:i/>
        </w:rPr>
        <w:t>Bacteroidetes</w:t>
      </w:r>
      <w:proofErr w:type="spellEnd"/>
      <w:r>
        <w:rPr>
          <w:rFonts w:asciiTheme="minorHAnsi" w:hAnsiTheme="minorHAnsi" w:cstheme="minorBidi"/>
        </w:rPr>
        <w:t xml:space="preserve"> (</w:t>
      </w:r>
      <w:proofErr w:type="spellStart"/>
      <w:r>
        <w:rPr>
          <w:rFonts w:asciiTheme="minorHAnsi" w:hAnsiTheme="minorHAnsi" w:cstheme="minorBidi"/>
        </w:rPr>
        <w:t>pI</w:t>
      </w:r>
      <w:proofErr w:type="spellEnd"/>
      <w:r>
        <w:rPr>
          <w:rFonts w:asciiTheme="minorHAnsi" w:hAnsiTheme="minorHAnsi" w:cstheme="minorBidi"/>
        </w:rPr>
        <w:t>=5.80) (</w:t>
      </w:r>
      <w:proofErr w:type="spellStart"/>
      <w:r w:rsidR="004B43D5">
        <w:rPr>
          <w:rFonts w:asciiTheme="minorHAnsi" w:hAnsiTheme="minorHAnsi" w:cstheme="minorBidi"/>
        </w:rPr>
        <w:t>Supp.Fig</w:t>
      </w:r>
      <w:proofErr w:type="spellEnd"/>
      <w:r w:rsidR="004B43D5">
        <w:rPr>
          <w:rFonts w:asciiTheme="minorHAnsi" w:hAnsiTheme="minorHAnsi" w:cstheme="minorBidi"/>
        </w:rPr>
        <w:t>: IEP changes</w:t>
      </w:r>
      <w:r>
        <w:rPr>
          <w:rFonts w:asciiTheme="minorHAnsi" w:hAnsiTheme="minorHAnsi" w:cstheme="minorBidi"/>
        </w:rPr>
        <w:t xml:space="preserve">). However, we also found a reduction in the average </w:t>
      </w:r>
      <w:proofErr w:type="spellStart"/>
      <w:r>
        <w:rPr>
          <w:rFonts w:asciiTheme="minorHAnsi" w:hAnsiTheme="minorHAnsi" w:cstheme="minorBidi"/>
        </w:rPr>
        <w:t>pI</w:t>
      </w:r>
      <w:proofErr w:type="spellEnd"/>
      <w:r>
        <w:rPr>
          <w:rFonts w:asciiTheme="minorHAnsi" w:hAnsiTheme="minorHAnsi" w:cstheme="minorBidi"/>
        </w:rPr>
        <w:t xml:space="preserve"> following the rain within the </w:t>
      </w:r>
      <w:r w:rsidRPr="005D0042">
        <w:rPr>
          <w:rFonts w:asciiTheme="minorHAnsi" w:hAnsiTheme="minorHAnsi" w:cstheme="minorBidi"/>
        </w:rPr>
        <w:t xml:space="preserve">highly heterogeneous </w:t>
      </w:r>
      <w:proofErr w:type="spellStart"/>
      <w:r w:rsidRPr="005D0042">
        <w:rPr>
          <w:rFonts w:asciiTheme="minorHAnsi" w:hAnsiTheme="minorHAnsi" w:cstheme="minorBidi"/>
          <w:i/>
        </w:rPr>
        <w:t>Halobacteria</w:t>
      </w:r>
      <w:proofErr w:type="spellEnd"/>
      <w:r w:rsidRPr="005D0042">
        <w:rPr>
          <w:rFonts w:asciiTheme="minorHAnsi" w:hAnsiTheme="minorHAnsi" w:cstheme="minorBidi"/>
        </w:rPr>
        <w:t xml:space="preserve"> phylum</w:t>
      </w:r>
      <w:r>
        <w:rPr>
          <w:rFonts w:asciiTheme="minorHAnsi" w:hAnsiTheme="minorHAnsi" w:cstheme="minorBidi"/>
        </w:rPr>
        <w:t xml:space="preserve"> (</w:t>
      </w:r>
      <w:proofErr w:type="spellStart"/>
      <w:r>
        <w:rPr>
          <w:rFonts w:asciiTheme="minorHAnsi" w:hAnsiTheme="minorHAnsi" w:cstheme="minorBidi"/>
        </w:rPr>
        <w:t>Supp.Fig</w:t>
      </w:r>
      <w:proofErr w:type="spellEnd"/>
      <w:r>
        <w:rPr>
          <w:rFonts w:asciiTheme="minorHAnsi" w:hAnsiTheme="minorHAnsi" w:cstheme="minorBidi"/>
        </w:rPr>
        <w:t xml:space="preserve">: </w:t>
      </w:r>
      <w:proofErr w:type="spellStart"/>
      <w:r w:rsidRPr="000D2AF9">
        <w:rPr>
          <w:rFonts w:asciiTheme="minorHAnsi" w:hAnsiTheme="minorHAnsi" w:cstheme="minorBidi"/>
          <w:i/>
        </w:rPr>
        <w:t>Halobacteria</w:t>
      </w:r>
      <w:proofErr w:type="spellEnd"/>
      <w:r>
        <w:rPr>
          <w:rFonts w:asciiTheme="minorHAnsi" w:hAnsiTheme="minorHAnsi" w:cstheme="minorBidi"/>
        </w:rPr>
        <w:t xml:space="preserve"> </w:t>
      </w:r>
      <w:proofErr w:type="spellStart"/>
      <w:r>
        <w:rPr>
          <w:rFonts w:asciiTheme="minorHAnsi" w:hAnsiTheme="minorHAnsi" w:cstheme="minorBidi"/>
        </w:rPr>
        <w:t>pI</w:t>
      </w:r>
      <w:proofErr w:type="spellEnd"/>
      <w:r>
        <w:rPr>
          <w:rFonts w:asciiTheme="minorHAnsi" w:hAnsiTheme="minorHAnsi" w:cstheme="minorBidi"/>
        </w:rPr>
        <w:t xml:space="preserve"> changes).</w:t>
      </w:r>
      <w:r w:rsidR="00486BAB">
        <w:rPr>
          <w:rFonts w:asciiTheme="minorHAnsi" w:hAnsiTheme="minorHAnsi" w:cstheme="minorBidi"/>
        </w:rPr>
        <w:t xml:space="preserve"> Accordingly, we also found </w:t>
      </w:r>
      <w:r>
        <w:rPr>
          <w:rFonts w:asciiTheme="minorHAnsi" w:hAnsiTheme="minorHAnsi" w:cstheme="minorBidi"/>
        </w:rPr>
        <w:t xml:space="preserve">changes in the other major </w:t>
      </w:r>
      <w:r w:rsidR="00486BAB">
        <w:rPr>
          <w:rFonts w:asciiTheme="minorHAnsi" w:hAnsiTheme="minorHAnsi" w:cstheme="minorBidi"/>
        </w:rPr>
        <w:t>adaptation</w:t>
      </w:r>
      <w:r>
        <w:rPr>
          <w:rFonts w:asciiTheme="minorHAnsi" w:hAnsiTheme="minorHAnsi" w:cstheme="minorBidi"/>
        </w:rPr>
        <w:t xml:space="preserve"> of sa</w:t>
      </w:r>
      <w:r w:rsidR="00486BAB">
        <w:rPr>
          <w:rFonts w:asciiTheme="minorHAnsi" w:hAnsiTheme="minorHAnsi" w:cstheme="minorBidi"/>
        </w:rPr>
        <w:t>lt-in strategists – potassium uptake. T</w:t>
      </w:r>
      <w:r w:rsidRPr="005D0042">
        <w:rPr>
          <w:rFonts w:asciiTheme="minorHAnsi" w:hAnsiTheme="minorHAnsi" w:cstheme="minorBidi"/>
        </w:rPr>
        <w:t xml:space="preserve">he average total potassium uptake potential </w:t>
      </w:r>
      <w:r w:rsidR="00486BAB">
        <w:rPr>
          <w:rFonts w:asciiTheme="minorHAnsi" w:hAnsiTheme="minorHAnsi" w:cstheme="minorBidi"/>
        </w:rPr>
        <w:t xml:space="preserve">(estimate from </w:t>
      </w:r>
      <w:proofErr w:type="spellStart"/>
      <w:r w:rsidR="00486BAB">
        <w:rPr>
          <w:rFonts w:asciiTheme="minorHAnsi" w:hAnsiTheme="minorHAnsi" w:cstheme="minorBidi"/>
        </w:rPr>
        <w:t>Trk</w:t>
      </w:r>
      <w:proofErr w:type="spellEnd"/>
      <w:r w:rsidR="00486BAB">
        <w:rPr>
          <w:rFonts w:asciiTheme="minorHAnsi" w:hAnsiTheme="minorHAnsi" w:cstheme="minorBidi"/>
        </w:rPr>
        <w:t xml:space="preserve"> gene abundances) of the communities </w:t>
      </w:r>
      <w:r w:rsidRPr="005D0042">
        <w:rPr>
          <w:rFonts w:asciiTheme="minorHAnsi" w:hAnsiTheme="minorHAnsi" w:cstheme="minorBidi"/>
        </w:rPr>
        <w:t>significantly decreased after the rain, and then recovered to pre-rain levels in the following year</w:t>
      </w:r>
      <w:r>
        <w:rPr>
          <w:rFonts w:asciiTheme="minorHAnsi" w:hAnsiTheme="minorHAnsi" w:cstheme="minorBidi"/>
        </w:rPr>
        <w:t xml:space="preserve"> (</w:t>
      </w:r>
      <w:proofErr w:type="spellStart"/>
      <w:r w:rsidR="004B43D5">
        <w:rPr>
          <w:rFonts w:asciiTheme="minorHAnsi" w:hAnsiTheme="minorHAnsi" w:cstheme="minorBidi"/>
        </w:rPr>
        <w:t>Supp.Fig</w:t>
      </w:r>
      <w:proofErr w:type="spellEnd"/>
      <w:r w:rsidR="004B43D5">
        <w:rPr>
          <w:rFonts w:asciiTheme="minorHAnsi" w:hAnsiTheme="minorHAnsi" w:cstheme="minorBidi"/>
        </w:rPr>
        <w:t xml:space="preserve">: </w:t>
      </w:r>
      <w:proofErr w:type="spellStart"/>
      <w:r w:rsidR="004B43D5">
        <w:rPr>
          <w:rFonts w:asciiTheme="minorHAnsi" w:hAnsiTheme="minorHAnsi" w:cstheme="minorBidi"/>
        </w:rPr>
        <w:t>Trk</w:t>
      </w:r>
      <w:proofErr w:type="spellEnd"/>
      <w:r w:rsidR="004B43D5">
        <w:rPr>
          <w:rFonts w:asciiTheme="minorHAnsi" w:hAnsiTheme="minorHAnsi" w:cstheme="minorBidi"/>
        </w:rPr>
        <w:t xml:space="preserve"> changes</w:t>
      </w:r>
      <w:r w:rsidRPr="005D0042">
        <w:rPr>
          <w:rFonts w:asciiTheme="minorHAnsi" w:hAnsiTheme="minorHAnsi" w:cstheme="minorBidi"/>
        </w:rPr>
        <w:t xml:space="preserve">). </w:t>
      </w:r>
      <w:r>
        <w:rPr>
          <w:rFonts w:asciiTheme="minorHAnsi" w:hAnsiTheme="minorHAnsi" w:cstheme="minorBidi"/>
        </w:rPr>
        <w:t xml:space="preserve">This was also observed within the functional potential </w:t>
      </w:r>
      <w:proofErr w:type="spellStart"/>
      <w:r w:rsidRPr="000D2AF9">
        <w:rPr>
          <w:rFonts w:asciiTheme="minorHAnsi" w:hAnsiTheme="minorHAnsi" w:cstheme="minorBidi"/>
          <w:i/>
        </w:rPr>
        <w:t>Halobacteria</w:t>
      </w:r>
      <w:proofErr w:type="spellEnd"/>
      <w:r>
        <w:rPr>
          <w:rFonts w:asciiTheme="minorHAnsi" w:hAnsiTheme="minorHAnsi" w:cstheme="minorBidi"/>
        </w:rPr>
        <w:t xml:space="preserve"> phylum (Supp. Fig: </w:t>
      </w:r>
      <w:proofErr w:type="spellStart"/>
      <w:r>
        <w:rPr>
          <w:rFonts w:asciiTheme="minorHAnsi" w:hAnsiTheme="minorHAnsi" w:cstheme="minorBidi"/>
        </w:rPr>
        <w:t>Trk</w:t>
      </w:r>
      <w:proofErr w:type="spellEnd"/>
      <w:r>
        <w:rPr>
          <w:rFonts w:asciiTheme="minorHAnsi" w:hAnsiTheme="minorHAnsi" w:cstheme="minorBidi"/>
        </w:rPr>
        <w:t xml:space="preserve"> </w:t>
      </w:r>
      <w:proofErr w:type="spellStart"/>
      <w:r w:rsidRPr="000D2AF9">
        <w:rPr>
          <w:rFonts w:asciiTheme="minorHAnsi" w:hAnsiTheme="minorHAnsi" w:cstheme="minorBidi"/>
          <w:i/>
        </w:rPr>
        <w:t>Halobacteria</w:t>
      </w:r>
      <w:proofErr w:type="spellEnd"/>
      <w:r>
        <w:rPr>
          <w:rFonts w:asciiTheme="minorHAnsi" w:hAnsiTheme="minorHAnsi" w:cstheme="minorBidi"/>
        </w:rPr>
        <w:t xml:space="preserve"> abundance</w:t>
      </w:r>
      <w:r w:rsidRPr="005D0042">
        <w:rPr>
          <w:rFonts w:asciiTheme="minorHAnsi" w:hAnsiTheme="minorHAnsi" w:cstheme="minorBidi"/>
        </w:rPr>
        <w:t>)</w:t>
      </w:r>
      <w:r>
        <w:rPr>
          <w:rFonts w:asciiTheme="minorHAnsi" w:hAnsiTheme="minorHAnsi" w:cstheme="minorBidi"/>
        </w:rPr>
        <w:t xml:space="preserve">. Considering </w:t>
      </w:r>
      <w:proofErr w:type="spellStart"/>
      <w:r w:rsidRPr="0028385E">
        <w:rPr>
          <w:rFonts w:asciiTheme="minorHAnsi" w:hAnsiTheme="minorHAnsi" w:cstheme="minorBidi"/>
          <w:i/>
        </w:rPr>
        <w:t>Bacteroidetes</w:t>
      </w:r>
      <w:proofErr w:type="spellEnd"/>
      <w:r>
        <w:rPr>
          <w:rFonts w:asciiTheme="minorHAnsi" w:hAnsiTheme="minorHAnsi" w:cstheme="minorBidi"/>
        </w:rPr>
        <w:t xml:space="preserve"> and </w:t>
      </w:r>
      <w:proofErr w:type="spellStart"/>
      <w:r w:rsidRPr="0028385E">
        <w:rPr>
          <w:rFonts w:asciiTheme="minorHAnsi" w:hAnsiTheme="minorHAnsi" w:cstheme="minorBidi"/>
          <w:i/>
        </w:rPr>
        <w:t>Halobacteria</w:t>
      </w:r>
      <w:proofErr w:type="spellEnd"/>
      <w:r>
        <w:rPr>
          <w:rFonts w:asciiTheme="minorHAnsi" w:hAnsiTheme="minorHAnsi" w:cstheme="minorBidi"/>
        </w:rPr>
        <w:t xml:space="preserve"> have adapted to high external sodium concentrations by pumping in potassium and having low protein isoelectric points</w:t>
      </w:r>
      <w:r w:rsidRPr="005D0042">
        <w:rPr>
          <w:rFonts w:asciiTheme="minorHAnsi" w:hAnsiTheme="minorHAnsi" w:cstheme="minorBidi"/>
        </w:rPr>
        <w:t xml:space="preserve">, these results </w:t>
      </w:r>
      <w:r w:rsidR="00486BAB">
        <w:rPr>
          <w:rFonts w:asciiTheme="minorHAnsi" w:hAnsiTheme="minorHAnsi" w:cstheme="minorBidi"/>
        </w:rPr>
        <w:t xml:space="preserve">suggest </w:t>
      </w:r>
      <w:r>
        <w:rPr>
          <w:rFonts w:asciiTheme="minorHAnsi" w:hAnsiTheme="minorHAnsi" w:cstheme="minorBidi"/>
        </w:rPr>
        <w:t xml:space="preserve">adaptations to a </w:t>
      </w:r>
      <w:r w:rsidRPr="005D0042">
        <w:rPr>
          <w:rFonts w:asciiTheme="minorHAnsi" w:hAnsiTheme="minorHAnsi" w:cstheme="minorBidi"/>
        </w:rPr>
        <w:t xml:space="preserve">temporary </w:t>
      </w:r>
      <w:r>
        <w:rPr>
          <w:rFonts w:asciiTheme="minorHAnsi" w:hAnsiTheme="minorHAnsi" w:cstheme="minorBidi"/>
        </w:rPr>
        <w:t xml:space="preserve">decrease in </w:t>
      </w:r>
      <w:r w:rsidRPr="005D0042">
        <w:rPr>
          <w:rFonts w:asciiTheme="minorHAnsi" w:hAnsiTheme="minorHAnsi" w:cstheme="minorBidi"/>
        </w:rPr>
        <w:t>salt concentrations during the rains</w:t>
      </w:r>
      <w:r>
        <w:rPr>
          <w:rFonts w:asciiTheme="minorHAnsi" w:hAnsiTheme="minorHAnsi" w:cstheme="minorBidi"/>
        </w:rPr>
        <w:t>.</w:t>
      </w:r>
    </w:p>
    <w:p w14:paraId="5403FB64" w14:textId="77777777" w:rsidR="00811B54" w:rsidRPr="00D7184C" w:rsidRDefault="00811B54" w:rsidP="00811B54">
      <w:pPr>
        <w:rPr>
          <w:rFonts w:asciiTheme="minorHAnsi" w:hAnsiTheme="minorHAnsi"/>
        </w:rPr>
      </w:pPr>
    </w:p>
    <w:p w14:paraId="37D0168D" w14:textId="77777777" w:rsidR="00811B54" w:rsidRPr="00A63ADC" w:rsidRDefault="00811B54" w:rsidP="00811B54">
      <w:pPr>
        <w:rPr>
          <w:rFonts w:asciiTheme="minorHAnsi" w:hAnsiTheme="minorHAnsi"/>
          <w:b/>
        </w:rPr>
      </w:pPr>
      <w:r>
        <w:rPr>
          <w:rFonts w:asciiTheme="minorHAnsi" w:hAnsiTheme="minorHAnsi" w:cstheme="minorBidi"/>
          <w:b/>
        </w:rPr>
        <w:t>Individual community</w:t>
      </w:r>
      <w:r w:rsidRPr="005D0042">
        <w:rPr>
          <w:rFonts w:asciiTheme="minorHAnsi" w:hAnsiTheme="minorHAnsi" w:cstheme="minorBidi"/>
          <w:b/>
        </w:rPr>
        <w:t xml:space="preserve"> members constituting functional niches were </w:t>
      </w:r>
      <w:r>
        <w:rPr>
          <w:rFonts w:asciiTheme="minorHAnsi" w:hAnsiTheme="minorHAnsi" w:cstheme="minorBidi"/>
          <w:b/>
        </w:rPr>
        <w:t xml:space="preserve">permanently </w:t>
      </w:r>
      <w:r w:rsidRPr="005D0042">
        <w:rPr>
          <w:rFonts w:asciiTheme="minorHAnsi" w:hAnsiTheme="minorHAnsi" w:cstheme="minorBidi"/>
          <w:b/>
        </w:rPr>
        <w:t xml:space="preserve">rearranged </w:t>
      </w:r>
      <w:r>
        <w:rPr>
          <w:rFonts w:asciiTheme="minorHAnsi" w:hAnsiTheme="minorHAnsi" w:cstheme="minorBidi"/>
          <w:b/>
        </w:rPr>
        <w:t>by the perturbation</w:t>
      </w:r>
    </w:p>
    <w:p w14:paraId="44FDF64A" w14:textId="206ABE6F" w:rsidR="00811B54" w:rsidRDefault="00811B54" w:rsidP="00811B54">
      <w:pPr>
        <w:rPr>
          <w:rFonts w:asciiTheme="minorHAnsi" w:hAnsiTheme="minorHAnsi"/>
        </w:rPr>
      </w:pPr>
      <w:r w:rsidRPr="005D0042">
        <w:rPr>
          <w:rFonts w:asciiTheme="minorHAnsi" w:hAnsiTheme="minorHAnsi"/>
        </w:rPr>
        <w:tab/>
      </w:r>
      <w:r>
        <w:rPr>
          <w:rFonts w:asciiTheme="minorHAnsi" w:hAnsiTheme="minorHAnsi"/>
        </w:rPr>
        <w:t>Hierarchical clustering of the U</w:t>
      </w:r>
      <w:r w:rsidRPr="005D0042">
        <w:rPr>
          <w:rFonts w:asciiTheme="minorHAnsi" w:hAnsiTheme="minorHAnsi"/>
        </w:rPr>
        <w:t xml:space="preserve">nweighted </w:t>
      </w:r>
      <w:proofErr w:type="spellStart"/>
      <w:r w:rsidRPr="005D0042">
        <w:rPr>
          <w:rFonts w:asciiTheme="minorHAnsi" w:hAnsiTheme="minorHAnsi"/>
        </w:rPr>
        <w:t>Unifrac</w:t>
      </w:r>
      <w:proofErr w:type="spellEnd"/>
      <w:r w:rsidRPr="005D0042">
        <w:rPr>
          <w:rFonts w:asciiTheme="minorHAnsi" w:hAnsiTheme="minorHAnsi"/>
        </w:rPr>
        <w:t xml:space="preserve"> dissimilarity matrix revealed the relative similarity of the replicates to each over in terms of presence or absence of OTUs</w:t>
      </w:r>
      <w:r>
        <w:rPr>
          <w:rFonts w:asciiTheme="minorHAnsi" w:hAnsiTheme="minorHAnsi"/>
        </w:rPr>
        <w:t xml:space="preserve"> (97% identity)</w:t>
      </w:r>
      <w:r w:rsidRPr="005D0042">
        <w:rPr>
          <w:rFonts w:asciiTheme="minorHAnsi" w:hAnsiTheme="minorHAnsi"/>
        </w:rPr>
        <w:t>.</w:t>
      </w:r>
      <w:r>
        <w:rPr>
          <w:rFonts w:asciiTheme="minorHAnsi" w:hAnsiTheme="minorHAnsi"/>
        </w:rPr>
        <w:t xml:space="preserve"> Strikingly, we found that the</w:t>
      </w:r>
      <w:r w:rsidRPr="005D0042">
        <w:rPr>
          <w:rFonts w:asciiTheme="minorHAnsi" w:hAnsiTheme="minorHAnsi"/>
        </w:rPr>
        <w:t xml:space="preserve"> samples harvested </w:t>
      </w:r>
      <w:r>
        <w:rPr>
          <w:rFonts w:asciiTheme="minorHAnsi" w:hAnsiTheme="minorHAnsi"/>
        </w:rPr>
        <w:t>shortly after the rain (2016-02</w:t>
      </w:r>
      <w:r w:rsidRPr="005D0042">
        <w:rPr>
          <w:rFonts w:asciiTheme="minorHAnsi" w:hAnsiTheme="minorHAnsi"/>
        </w:rPr>
        <w:t>)</w:t>
      </w:r>
      <w:r>
        <w:rPr>
          <w:rFonts w:asciiTheme="minorHAnsi" w:hAnsiTheme="minorHAnsi"/>
        </w:rPr>
        <w:t xml:space="preserve"> not only clustered separately from the pre-rain samples, but also together with the samples collected 18 months af</w:t>
      </w:r>
      <w:r w:rsidR="002B05B6">
        <w:rPr>
          <w:rFonts w:asciiTheme="minorHAnsi" w:hAnsiTheme="minorHAnsi"/>
        </w:rPr>
        <w:t>ter the rain (2017-02) (Figure 2</w:t>
      </w:r>
      <w:r>
        <w:rPr>
          <w:rFonts w:asciiTheme="minorHAnsi" w:hAnsiTheme="minorHAnsi"/>
        </w:rPr>
        <w:t xml:space="preserve">A). Contrasting the results of clustering </w:t>
      </w:r>
      <w:r>
        <w:rPr>
          <w:rFonts w:asciiTheme="minorHAnsi" w:hAnsiTheme="minorHAnsi"/>
        </w:rPr>
        <w:lastRenderedPageBreak/>
        <w:t xml:space="preserve">the Weighted </w:t>
      </w:r>
      <w:proofErr w:type="spellStart"/>
      <w:r>
        <w:rPr>
          <w:rFonts w:asciiTheme="minorHAnsi" w:hAnsiTheme="minorHAnsi"/>
        </w:rPr>
        <w:t>Unifrac</w:t>
      </w:r>
      <w:proofErr w:type="spellEnd"/>
      <w:r>
        <w:rPr>
          <w:rFonts w:asciiTheme="minorHAnsi" w:hAnsiTheme="minorHAnsi"/>
        </w:rPr>
        <w:t xml:space="preserve"> dissimilarity matrix (Figure 1A), this result suggests that the community did not recover from the perturbation in terms of the presence or absence of individual OTUs. </w:t>
      </w:r>
    </w:p>
    <w:p w14:paraId="5DDE5145" w14:textId="1DF6FB9A" w:rsidR="00811B54" w:rsidRPr="00AF2001" w:rsidRDefault="00811B54" w:rsidP="00811B54">
      <w:pPr>
        <w:rPr>
          <w:rFonts w:asciiTheme="minorHAnsi" w:hAnsiTheme="minorHAnsi"/>
        </w:rPr>
      </w:pPr>
      <w:r>
        <w:rPr>
          <w:rFonts w:asciiTheme="minorHAnsi" w:hAnsiTheme="minorHAnsi"/>
        </w:rPr>
        <w:tab/>
      </w:r>
      <w:r>
        <w:rPr>
          <w:rFonts w:asciiTheme="minorHAnsi" w:hAnsiTheme="minorHAnsi" w:cstheme="minorBidi"/>
        </w:rPr>
        <w:t>This fine-scale composition of the microbiomes was also investigated through metagenome-assembled genomes (MAGs)</w:t>
      </w:r>
      <w:r w:rsidRPr="005D0042">
        <w:rPr>
          <w:rFonts w:asciiTheme="minorHAnsi" w:hAnsiTheme="minorHAnsi" w:cstheme="minorBidi"/>
        </w:rPr>
        <w:t xml:space="preserve">. </w:t>
      </w:r>
      <w:r>
        <w:rPr>
          <w:rFonts w:asciiTheme="minorHAnsi" w:hAnsiTheme="minorHAnsi" w:cstheme="minorBidi"/>
        </w:rPr>
        <w:t>With the use of metaWRAP</w:t>
      </w:r>
      <w:r w:rsidR="001043BF">
        <w:rPr>
          <w:rFonts w:asciiTheme="minorHAnsi" w:hAnsiTheme="minorHAnsi" w:cstheme="minorBidi"/>
        </w:rPr>
        <w:t xml:space="preserve"> </w:t>
      </w:r>
      <w:r w:rsidR="001043BF">
        <w:rPr>
          <w:rFonts w:asciiTheme="minorHAnsi" w:hAnsiTheme="minorHAnsi" w:cstheme="minorBidi"/>
        </w:rPr>
        <w:fldChar w:fldCharType="begin"/>
      </w:r>
      <w:r w:rsidR="001043BF">
        <w:rPr>
          <w:rFonts w:asciiTheme="minorHAnsi" w:hAnsiTheme="minorHAnsi" w:cstheme="minorBidi"/>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Pr>
          <w:rFonts w:asciiTheme="minorHAnsi" w:hAnsiTheme="minorHAnsi" w:cstheme="minorBidi"/>
        </w:rPr>
        <w:fldChar w:fldCharType="separate"/>
      </w:r>
      <w:r w:rsidR="001043BF">
        <w:rPr>
          <w:rFonts w:asciiTheme="minorHAnsi" w:hAnsiTheme="minorHAnsi" w:cstheme="minorBidi"/>
          <w:noProof/>
        </w:rPr>
        <w:t>[25]</w:t>
      </w:r>
      <w:r w:rsidR="001043BF">
        <w:rPr>
          <w:rFonts w:asciiTheme="minorHAnsi" w:hAnsiTheme="minorHAnsi" w:cstheme="minorBidi"/>
        </w:rPr>
        <w:fldChar w:fldCharType="end"/>
      </w:r>
      <w:r>
        <w:rPr>
          <w:rFonts w:asciiTheme="minorHAnsi" w:hAnsiTheme="minorHAnsi" w:cstheme="minorBidi"/>
        </w:rPr>
        <w:t xml:space="preserve">, </w:t>
      </w:r>
      <w:r w:rsidRPr="005D0042">
        <w:rPr>
          <w:rFonts w:asciiTheme="minorHAnsi" w:hAnsiTheme="minorHAnsi" w:cstheme="minorBidi"/>
        </w:rPr>
        <w:t xml:space="preserve">94 high-quality </w:t>
      </w:r>
      <w:r>
        <w:rPr>
          <w:rFonts w:asciiTheme="minorHAnsi" w:hAnsiTheme="minorHAnsi" w:cstheme="minorBidi"/>
        </w:rPr>
        <w:t xml:space="preserve">MAGs </w:t>
      </w:r>
      <w:r w:rsidRPr="005D0042">
        <w:rPr>
          <w:rFonts w:asciiTheme="minorHAnsi" w:hAnsiTheme="minorHAnsi" w:cstheme="minorBidi"/>
        </w:rPr>
        <w:t>(&gt;70% completion, &lt;5% contamination)</w:t>
      </w:r>
      <w:r>
        <w:rPr>
          <w:rFonts w:asciiTheme="minorHAnsi" w:hAnsiTheme="minorHAnsi" w:cstheme="minorBidi"/>
        </w:rPr>
        <w:t xml:space="preserve"> were recovered from the WMG sequencing data, and their abundances were tracked across the longitudinal study</w:t>
      </w:r>
      <w:r w:rsidRPr="005D0042">
        <w:rPr>
          <w:rFonts w:asciiTheme="minorHAnsi" w:hAnsiTheme="minorHAnsi" w:cstheme="minorBidi"/>
        </w:rPr>
        <w:t xml:space="preserve">. Despite high heterogeneity in </w:t>
      </w:r>
      <w:r>
        <w:rPr>
          <w:rFonts w:asciiTheme="minorHAnsi" w:hAnsiTheme="minorHAnsi" w:cstheme="minorBidi"/>
        </w:rPr>
        <w:t xml:space="preserve">MAG </w:t>
      </w:r>
      <w:r w:rsidRPr="005D0042">
        <w:rPr>
          <w:rFonts w:asciiTheme="minorHAnsi" w:hAnsiTheme="minorHAnsi" w:cstheme="minorBidi"/>
        </w:rPr>
        <w:t>abundance</w:t>
      </w:r>
      <w:r>
        <w:rPr>
          <w:rFonts w:asciiTheme="minorHAnsi" w:hAnsiTheme="minorHAnsi" w:cstheme="minorBidi"/>
        </w:rPr>
        <w:t>s,</w:t>
      </w:r>
      <w:r w:rsidRPr="005D0042">
        <w:rPr>
          <w:rFonts w:asciiTheme="minorHAnsi" w:hAnsiTheme="minorHAnsi" w:cstheme="minorBidi"/>
        </w:rPr>
        <w:t xml:space="preserve"> </w:t>
      </w:r>
      <w:r>
        <w:rPr>
          <w:rFonts w:asciiTheme="minorHAnsi" w:hAnsiTheme="minorHAnsi" w:cstheme="minorBidi"/>
        </w:rPr>
        <w:t>h</w:t>
      </w:r>
      <w:r w:rsidRPr="005D0042">
        <w:rPr>
          <w:rFonts w:asciiTheme="minorHAnsi" w:hAnsiTheme="minorHAnsi" w:cstheme="minorBidi"/>
        </w:rPr>
        <w:t>ierarchical clustering of</w:t>
      </w:r>
      <w:r>
        <w:rPr>
          <w:rFonts w:asciiTheme="minorHAnsi" w:hAnsiTheme="minorHAnsi" w:cstheme="minorBidi"/>
        </w:rPr>
        <w:t xml:space="preserve"> the abundance</w:t>
      </w:r>
      <w:r w:rsidRPr="005D0042">
        <w:rPr>
          <w:rFonts w:asciiTheme="minorHAnsi" w:hAnsiTheme="minorHAnsi" w:cstheme="minorBidi"/>
        </w:rPr>
        <w:t xml:space="preserve"> </w:t>
      </w:r>
      <w:r>
        <w:rPr>
          <w:rFonts w:asciiTheme="minorHAnsi" w:hAnsiTheme="minorHAnsi" w:cstheme="minorBidi"/>
        </w:rPr>
        <w:t xml:space="preserve">table </w:t>
      </w:r>
      <w:r w:rsidRPr="005D0042">
        <w:rPr>
          <w:rFonts w:asciiTheme="minorHAnsi" w:hAnsiTheme="minorHAnsi" w:cstheme="minorBidi"/>
        </w:rPr>
        <w:t xml:space="preserve">revealed </w:t>
      </w:r>
      <w:r>
        <w:rPr>
          <w:rFonts w:asciiTheme="minorHAnsi" w:hAnsiTheme="minorHAnsi" w:cstheme="minorBidi"/>
        </w:rPr>
        <w:t>two distinct groups of replicates – pre-rain samples (2014-09 and 2015-06) and post-rain samples</w:t>
      </w:r>
      <w:r w:rsidRPr="005D0042">
        <w:rPr>
          <w:rFonts w:asciiTheme="minorHAnsi" w:hAnsiTheme="minorHAnsi" w:cstheme="minorBidi"/>
        </w:rPr>
        <w:t xml:space="preserve"> </w:t>
      </w:r>
      <w:r>
        <w:rPr>
          <w:rFonts w:asciiTheme="minorHAnsi" w:hAnsiTheme="minorHAnsi" w:cstheme="minorBidi"/>
        </w:rPr>
        <w:t>(</w:t>
      </w:r>
      <w:r w:rsidRPr="005D0042">
        <w:rPr>
          <w:rFonts w:asciiTheme="minorHAnsi" w:hAnsiTheme="minorHAnsi" w:cstheme="minorBidi"/>
        </w:rPr>
        <w:t>2016-02 and 2017-02</w:t>
      </w:r>
      <w:r w:rsidR="002B05B6">
        <w:rPr>
          <w:rFonts w:asciiTheme="minorHAnsi" w:hAnsiTheme="minorHAnsi" w:cstheme="minorBidi"/>
        </w:rPr>
        <w:t>) (Figure 2</w:t>
      </w:r>
      <w:r>
        <w:rPr>
          <w:rFonts w:asciiTheme="minorHAnsi" w:hAnsiTheme="minorHAnsi" w:cstheme="minorBidi"/>
        </w:rPr>
        <w:t>B)</w:t>
      </w:r>
      <w:r w:rsidRPr="005D0042">
        <w:rPr>
          <w:rFonts w:asciiTheme="minorHAnsi" w:hAnsiTheme="minorHAnsi" w:cstheme="minorBidi"/>
        </w:rPr>
        <w:t>.</w:t>
      </w:r>
      <w:r>
        <w:rPr>
          <w:rFonts w:asciiTheme="minorHAnsi" w:hAnsiTheme="minorHAnsi" w:cstheme="minorBidi"/>
        </w:rPr>
        <w:t xml:space="preserve"> While MAG abundances changed during the post-rain recovery (2016-02 to 2017-02), the resulting change was much subtler when compared to the drastic MAG rearrangement immediately following the rain. </w:t>
      </w:r>
      <w:r w:rsidRPr="005D0042">
        <w:rPr>
          <w:rFonts w:asciiTheme="minorHAnsi" w:hAnsiTheme="minorHAnsi" w:cstheme="minorBidi"/>
        </w:rPr>
        <w:t xml:space="preserve">These results </w:t>
      </w:r>
      <w:r>
        <w:rPr>
          <w:rFonts w:asciiTheme="minorHAnsi" w:hAnsiTheme="minorHAnsi" w:cstheme="minorBidi"/>
        </w:rPr>
        <w:t xml:space="preserve">were also recapitulated with </w:t>
      </w:r>
      <w:r w:rsidRPr="005D0042">
        <w:rPr>
          <w:rFonts w:asciiTheme="minorHAnsi" w:hAnsiTheme="minorHAnsi" w:cstheme="minorBidi"/>
        </w:rPr>
        <w:t>individual contig abundances</w:t>
      </w:r>
      <w:r>
        <w:rPr>
          <w:rFonts w:asciiTheme="minorHAnsi" w:hAnsiTheme="minorHAnsi" w:cstheme="minorBidi"/>
        </w:rPr>
        <w:t>. Hierarchical clustering as well as principal component analysis of contig abundance table further illustrated that the community did not recover from the rain in terms of individual comm</w:t>
      </w:r>
      <w:r w:rsidR="002B05B6">
        <w:rPr>
          <w:rFonts w:asciiTheme="minorHAnsi" w:hAnsiTheme="minorHAnsi" w:cstheme="minorBidi"/>
        </w:rPr>
        <w:t>unity member abundance (Figure 2</w:t>
      </w:r>
      <w:r>
        <w:rPr>
          <w:rFonts w:asciiTheme="minorHAnsi" w:hAnsiTheme="minorHAnsi" w:cstheme="minorBidi"/>
        </w:rPr>
        <w:t xml:space="preserve">C, </w:t>
      </w:r>
      <w:proofErr w:type="spellStart"/>
      <w:r>
        <w:rPr>
          <w:rFonts w:asciiTheme="minorHAnsi" w:hAnsiTheme="minorHAnsi" w:cstheme="minorBidi"/>
        </w:rPr>
        <w:t>Supp.Fig</w:t>
      </w:r>
      <w:proofErr w:type="spellEnd"/>
      <w:r>
        <w:rPr>
          <w:rFonts w:asciiTheme="minorHAnsi" w:hAnsiTheme="minorHAnsi" w:cstheme="minorBidi"/>
        </w:rPr>
        <w:t xml:space="preserve">: contig abundance </w:t>
      </w:r>
      <w:proofErr w:type="spellStart"/>
      <w:r>
        <w:rPr>
          <w:rFonts w:asciiTheme="minorHAnsi" w:hAnsiTheme="minorHAnsi" w:cstheme="minorBidi"/>
        </w:rPr>
        <w:t>clustermaps</w:t>
      </w:r>
      <w:proofErr w:type="spellEnd"/>
      <w:r>
        <w:rPr>
          <w:rFonts w:asciiTheme="minorHAnsi" w:hAnsiTheme="minorHAnsi" w:cstheme="minorBidi"/>
        </w:rPr>
        <w:t>).</w:t>
      </w:r>
      <w:r w:rsidRPr="00AF2001">
        <w:rPr>
          <w:rFonts w:asciiTheme="minorHAnsi" w:hAnsiTheme="minorHAnsi" w:cstheme="minorBidi"/>
        </w:rPr>
        <w:t xml:space="preserve"> </w:t>
      </w:r>
      <w:r>
        <w:rPr>
          <w:rFonts w:asciiTheme="minorHAnsi" w:hAnsiTheme="minorHAnsi" w:cstheme="minorBidi"/>
        </w:rPr>
        <w:t xml:space="preserve">Taken together with the overall resilience of the community structure, this result suggests </w:t>
      </w:r>
      <w:r w:rsidRPr="005D0042">
        <w:rPr>
          <w:rFonts w:asciiTheme="minorHAnsi" w:hAnsiTheme="minorHAnsi" w:cstheme="minorBidi"/>
        </w:rPr>
        <w:t xml:space="preserve">that </w:t>
      </w:r>
      <w:r>
        <w:rPr>
          <w:rFonts w:asciiTheme="minorHAnsi" w:hAnsiTheme="minorHAnsi" w:cstheme="minorBidi"/>
        </w:rPr>
        <w:t xml:space="preserve">while the abundances of higher-order taxonomic ranks recovered to the pre-rain state, </w:t>
      </w:r>
      <w:r w:rsidRPr="005D0042">
        <w:rPr>
          <w:rFonts w:asciiTheme="minorHAnsi" w:hAnsiTheme="minorHAnsi" w:cstheme="minorBidi"/>
        </w:rPr>
        <w:t xml:space="preserve">the individual </w:t>
      </w:r>
      <w:r>
        <w:rPr>
          <w:rFonts w:asciiTheme="minorHAnsi" w:hAnsiTheme="minorHAnsi" w:cstheme="minorBidi"/>
        </w:rPr>
        <w:t xml:space="preserve">organism within those groups have been permanently </w:t>
      </w:r>
      <w:r w:rsidRPr="005D0042">
        <w:rPr>
          <w:rFonts w:asciiTheme="minorHAnsi" w:hAnsiTheme="minorHAnsi" w:cstheme="minorBidi"/>
        </w:rPr>
        <w:t>reshuffled</w:t>
      </w:r>
      <w:r>
        <w:rPr>
          <w:rFonts w:asciiTheme="minorHAnsi" w:hAnsiTheme="minorHAnsi" w:cstheme="minorBidi"/>
        </w:rPr>
        <w:t>.</w:t>
      </w:r>
    </w:p>
    <w:p w14:paraId="27E00169" w14:textId="70E2E55A" w:rsidR="00811B54" w:rsidRDefault="00811B54" w:rsidP="00811B54">
      <w:pPr>
        <w:pStyle w:val="NormalWeb"/>
        <w:shd w:val="clear" w:color="auto" w:fill="FFFFFF"/>
        <w:spacing w:before="0" w:beforeAutospacing="0" w:after="0" w:afterAutospacing="0"/>
        <w:rPr>
          <w:rFonts w:asciiTheme="minorHAnsi" w:hAnsiTheme="minorHAnsi"/>
          <w:color w:val="282625"/>
        </w:rPr>
      </w:pPr>
      <w:r w:rsidRPr="005D0042">
        <w:rPr>
          <w:rFonts w:asciiTheme="minorHAnsi" w:hAnsiTheme="minorHAnsi"/>
          <w:color w:val="282625"/>
        </w:rPr>
        <w:tab/>
      </w:r>
      <w:r>
        <w:rPr>
          <w:rFonts w:asciiTheme="minorHAnsi" w:hAnsiTheme="minorHAnsi"/>
          <w:color w:val="282625"/>
        </w:rPr>
        <w:t>To more directly investigate changes in functional niche membership, a rearrangement index (</w:t>
      </w:r>
      <w:r w:rsidRPr="00015D99">
        <w:rPr>
          <w:rFonts w:asciiTheme="minorHAnsi" w:hAnsiTheme="minorHAnsi"/>
          <w:i/>
          <w:color w:val="282625"/>
        </w:rPr>
        <w:t>RI</w:t>
      </w:r>
      <w:r>
        <w:rPr>
          <w:rFonts w:asciiTheme="minorHAnsi" w:hAnsiTheme="minorHAnsi"/>
          <w:color w:val="282625"/>
        </w:rPr>
        <w:t xml:space="preserve">) was calculated for each KEGG function, evaluating </w:t>
      </w:r>
      <w:r w:rsidRPr="005D0042">
        <w:rPr>
          <w:rFonts w:asciiTheme="minorHAnsi" w:hAnsiTheme="minorHAnsi"/>
          <w:color w:val="282625"/>
        </w:rPr>
        <w:t>the</w:t>
      </w:r>
      <w:r>
        <w:rPr>
          <w:rFonts w:asciiTheme="minorHAnsi" w:hAnsiTheme="minorHAnsi"/>
          <w:color w:val="282625"/>
        </w:rPr>
        <w:t xml:space="preserve"> degree of</w:t>
      </w:r>
      <w:r w:rsidRPr="005D0042">
        <w:rPr>
          <w:rFonts w:asciiTheme="minorHAnsi" w:hAnsiTheme="minorHAnsi"/>
          <w:color w:val="282625"/>
        </w:rPr>
        <w:t xml:space="preserve"> change in </w:t>
      </w:r>
      <w:r>
        <w:rPr>
          <w:rFonts w:asciiTheme="minorHAnsi" w:hAnsiTheme="minorHAnsi"/>
          <w:color w:val="282625"/>
        </w:rPr>
        <w:t xml:space="preserve">abundances of contigs that carry the </w:t>
      </w:r>
      <w:r w:rsidRPr="005D0042">
        <w:rPr>
          <w:rFonts w:asciiTheme="minorHAnsi" w:hAnsiTheme="minorHAnsi"/>
          <w:color w:val="282625"/>
        </w:rPr>
        <w:t>function</w:t>
      </w:r>
      <w:r>
        <w:rPr>
          <w:rFonts w:asciiTheme="minorHAnsi" w:hAnsiTheme="minorHAnsi"/>
          <w:color w:val="282625"/>
        </w:rPr>
        <w:t xml:space="preserve">. The </w:t>
      </w:r>
      <w:r w:rsidRPr="00015D99">
        <w:rPr>
          <w:rFonts w:asciiTheme="minorHAnsi" w:hAnsiTheme="minorHAnsi"/>
          <w:color w:val="282625"/>
        </w:rPr>
        <w:t>rearrangement index</w:t>
      </w:r>
      <w:r>
        <w:rPr>
          <w:rFonts w:asciiTheme="minorHAnsi" w:hAnsiTheme="minorHAnsi"/>
          <w:color w:val="282625"/>
        </w:rPr>
        <w:t xml:space="preserve"> is calculated by finding all contigs that carry genes for a particular function, finding the changes in their abundance between two samples of interest, and taking the weighted sum of the absolute values of these changes (Equation 1). The distribution in the rearrangement indexes of all functions allows us to visualize changes in niche representation between two time points (i.e.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after</m:t>
            </m:r>
          </m:sub>
          <m:sup>
            <m:r>
              <w:rPr>
                <w:rFonts w:ascii="Cambria Math" w:hAnsi="Cambria Math"/>
                <w:color w:val="282625"/>
              </w:rPr>
              <m:t>before</m:t>
            </m:r>
          </m:sup>
        </m:sSubSup>
      </m:oMath>
      <w:r w:rsidR="002B05B6">
        <w:rPr>
          <w:rFonts w:asciiTheme="minorHAnsi" w:hAnsiTheme="minorHAnsi"/>
          <w:color w:val="282625"/>
        </w:rPr>
        <w:t>) (Figure 2</w:t>
      </w:r>
      <w:r>
        <w:rPr>
          <w:rFonts w:asciiTheme="minorHAnsi" w:hAnsiTheme="minorHAnsi"/>
          <w:color w:val="282625"/>
        </w:rPr>
        <w:t xml:space="preserve">D, </w:t>
      </w:r>
      <w:proofErr w:type="spellStart"/>
      <w:r>
        <w:rPr>
          <w:rFonts w:asciiTheme="minorHAnsi" w:hAnsiTheme="minorHAnsi"/>
          <w:color w:val="282625"/>
        </w:rPr>
        <w:t>Supp.Fig</w:t>
      </w:r>
      <w:proofErr w:type="spellEnd"/>
      <w:r>
        <w:rPr>
          <w:rFonts w:asciiTheme="minorHAnsi" w:hAnsiTheme="minorHAnsi"/>
          <w:color w:val="282625"/>
        </w:rPr>
        <w:t>: Rearrangement volcano plots). Compared to the</w:t>
      </w:r>
      <w:r w:rsidRPr="005D0042">
        <w:rPr>
          <w:rFonts w:asciiTheme="minorHAnsi" w:hAnsiTheme="minorHAnsi"/>
          <w:color w:val="282625"/>
        </w:rPr>
        <w:t xml:space="preserve"> </w:t>
      </w:r>
      <w:r>
        <w:rPr>
          <w:rFonts w:asciiTheme="minorHAnsi" w:hAnsiTheme="minorHAnsi"/>
          <w:color w:val="282625"/>
        </w:rPr>
        <w:t xml:space="preserve">baseline weighted average </w:t>
      </w:r>
      <w:r w:rsidRPr="00015D99">
        <w:rPr>
          <w:rFonts w:asciiTheme="minorHAnsi" w:hAnsiTheme="minorHAnsi"/>
          <w:color w:val="282625"/>
        </w:rPr>
        <w:t>rearrangement index</w:t>
      </w:r>
      <w:r w:rsidRPr="005D0042">
        <w:rPr>
          <w:rFonts w:asciiTheme="minorHAnsi" w:hAnsiTheme="minorHAnsi"/>
          <w:color w:val="282625"/>
        </w:rPr>
        <w:t xml:space="preserve"> </w:t>
      </w:r>
      <w:r>
        <w:rPr>
          <w:rFonts w:asciiTheme="minorHAnsi" w:hAnsiTheme="minorHAnsi"/>
          <w:color w:val="282625"/>
        </w:rPr>
        <w:t>before the rain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2015</m:t>
            </m:r>
          </m:sub>
          <m:sup>
            <m:r>
              <w:rPr>
                <w:rFonts w:ascii="Cambria Math" w:hAnsi="Cambria Math"/>
                <w:color w:val="282625"/>
              </w:rPr>
              <m:t>2014</m:t>
            </m:r>
          </m:sup>
        </m:sSubSup>
      </m:oMath>
      <w:r>
        <w:rPr>
          <w:rFonts w:asciiTheme="minorHAnsi" w:hAnsiTheme="minorHAnsi"/>
          <w:color w:val="282625"/>
        </w:rPr>
        <w:t>=0.24</w:t>
      </w:r>
      <w:r>
        <w:rPr>
          <w:rFonts w:eastAsia="Times New Roman"/>
        </w:rPr>
        <w:t>±</w:t>
      </w:r>
      <w:r>
        <w:rPr>
          <w:rFonts w:asciiTheme="minorHAnsi" w:hAnsiTheme="minorHAnsi"/>
          <w:color w:val="282625"/>
        </w:rPr>
        <w:t>0.05), the rearrangement following the rain was significantly higher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2016</m:t>
            </m:r>
          </m:sub>
          <m:sup>
            <m:r>
              <w:rPr>
                <w:rFonts w:ascii="Cambria Math" w:hAnsi="Cambria Math"/>
                <w:color w:val="282625"/>
              </w:rPr>
              <m:t>2015</m:t>
            </m:r>
          </m:sup>
        </m:sSubSup>
      </m:oMath>
      <w:r>
        <w:rPr>
          <w:rFonts w:asciiTheme="minorHAnsi" w:hAnsiTheme="minorHAnsi"/>
          <w:color w:val="282625"/>
        </w:rPr>
        <w:t>=</w:t>
      </w:r>
      <w:r w:rsidRPr="00015D99">
        <w:rPr>
          <w:rFonts w:asciiTheme="minorHAnsi" w:hAnsiTheme="minorHAnsi"/>
          <w:color w:val="282625"/>
        </w:rPr>
        <w:t>0.4</w:t>
      </w:r>
      <w:r>
        <w:rPr>
          <w:rFonts w:asciiTheme="minorHAnsi" w:hAnsiTheme="minorHAnsi"/>
          <w:color w:val="282625"/>
        </w:rPr>
        <w:t>6</w:t>
      </w:r>
      <w:r>
        <w:rPr>
          <w:rFonts w:eastAsia="Times New Roman"/>
        </w:rPr>
        <w:t>±</w:t>
      </w:r>
      <w:r>
        <w:rPr>
          <w:rFonts w:asciiTheme="minorHAnsi" w:hAnsiTheme="minorHAnsi"/>
          <w:color w:val="282625"/>
        </w:rPr>
        <w:t>0.07),</w:t>
      </w:r>
      <w:r w:rsidRPr="005D0042">
        <w:rPr>
          <w:rFonts w:asciiTheme="minorHAnsi" w:hAnsiTheme="minorHAnsi"/>
          <w:color w:val="282625"/>
        </w:rPr>
        <w:t xml:space="preserve"> indicating that the </w:t>
      </w:r>
      <w:r>
        <w:rPr>
          <w:rFonts w:asciiTheme="minorHAnsi" w:hAnsiTheme="minorHAnsi"/>
          <w:color w:val="282625"/>
        </w:rPr>
        <w:t xml:space="preserve">community </w:t>
      </w:r>
      <w:r w:rsidRPr="005D0042">
        <w:rPr>
          <w:rFonts w:asciiTheme="minorHAnsi" w:hAnsiTheme="minorHAnsi"/>
          <w:color w:val="282625"/>
        </w:rPr>
        <w:t xml:space="preserve">functions were being performed by </w:t>
      </w:r>
      <w:r>
        <w:rPr>
          <w:rFonts w:asciiTheme="minorHAnsi" w:hAnsiTheme="minorHAnsi"/>
          <w:color w:val="282625"/>
        </w:rPr>
        <w:t>a new set of organisms</w:t>
      </w:r>
      <w:r w:rsidRPr="005D0042">
        <w:rPr>
          <w:rFonts w:asciiTheme="minorHAnsi" w:hAnsiTheme="minorHAnsi"/>
          <w:color w:val="282625"/>
        </w:rPr>
        <w:t>.</w:t>
      </w:r>
      <w:r>
        <w:rPr>
          <w:rFonts w:asciiTheme="minorHAnsi" w:hAnsiTheme="minorHAnsi"/>
          <w:color w:val="282625"/>
        </w:rPr>
        <w:t xml:space="preserve"> However, the rearrangement during the following year was relatively low </w:t>
      </w:r>
      <w:r w:rsidRPr="005D0042">
        <w:rPr>
          <w:rFonts w:asciiTheme="minorHAnsi" w:hAnsiTheme="minorHAnsi"/>
          <w:color w:val="282625"/>
        </w:rPr>
        <w:t xml:space="preserve">despite significant functional potential </w:t>
      </w:r>
      <w:r>
        <w:rPr>
          <w:rFonts w:asciiTheme="minorHAnsi" w:hAnsiTheme="minorHAnsi"/>
          <w:color w:val="282625"/>
        </w:rPr>
        <w:t>recovery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2017</m:t>
            </m:r>
          </m:sub>
          <m:sup>
            <m:r>
              <w:rPr>
                <w:rFonts w:ascii="Cambria Math" w:hAnsi="Cambria Math"/>
                <w:color w:val="282625"/>
              </w:rPr>
              <m:t>2016</m:t>
            </m:r>
          </m:sup>
        </m:sSubSup>
      </m:oMath>
      <w:r>
        <w:rPr>
          <w:rFonts w:asciiTheme="minorHAnsi" w:hAnsiTheme="minorHAnsi"/>
          <w:color w:val="282625"/>
        </w:rPr>
        <w:t>=</w:t>
      </w:r>
      <w:r w:rsidRPr="00000AD9">
        <w:rPr>
          <w:rFonts w:asciiTheme="minorHAnsi" w:hAnsiTheme="minorHAnsi"/>
          <w:color w:val="282625"/>
        </w:rPr>
        <w:t>0.3</w:t>
      </w:r>
      <w:r>
        <w:rPr>
          <w:rFonts w:asciiTheme="minorHAnsi" w:hAnsiTheme="minorHAnsi"/>
          <w:color w:val="282625"/>
        </w:rPr>
        <w:t>2</w:t>
      </w:r>
      <w:r w:rsidRPr="00000AD9">
        <w:rPr>
          <w:rFonts w:asciiTheme="minorHAnsi" w:hAnsiTheme="minorHAnsi"/>
          <w:color w:val="282625"/>
        </w:rPr>
        <w:t>+/-0.0</w:t>
      </w:r>
      <w:r>
        <w:rPr>
          <w:rFonts w:asciiTheme="minorHAnsi" w:hAnsiTheme="minorHAnsi"/>
          <w:color w:val="282625"/>
        </w:rPr>
        <w:t>4), and the final communities found in 2017-02 samples were still very distinct from pre-rain samples (</w:t>
      </w:r>
      <m:oMath>
        <m:sSubSup>
          <m:sSubSupPr>
            <m:ctrlPr>
              <w:rPr>
                <w:rFonts w:ascii="Cambria Math" w:hAnsi="Cambria Math"/>
                <w:i/>
                <w:color w:val="282625"/>
              </w:rPr>
            </m:ctrlPr>
          </m:sSubSupPr>
          <m:e>
            <m:r>
              <w:rPr>
                <w:rFonts w:ascii="Cambria Math" w:hAnsi="Cambria Math"/>
                <w:color w:val="282625"/>
              </w:rPr>
              <m:t>RI</m:t>
            </m:r>
          </m:e>
          <m:sub>
            <m:r>
              <w:rPr>
                <w:rFonts w:ascii="Cambria Math" w:hAnsi="Cambria Math"/>
                <w:color w:val="282625"/>
              </w:rPr>
              <m:t>2017</m:t>
            </m:r>
          </m:sub>
          <m:sup>
            <m:r>
              <w:rPr>
                <w:rFonts w:ascii="Cambria Math" w:hAnsi="Cambria Math"/>
                <w:color w:val="282625"/>
              </w:rPr>
              <m:t>2014</m:t>
            </m:r>
          </m:sup>
        </m:sSubSup>
      </m:oMath>
      <w:r>
        <w:rPr>
          <w:rFonts w:asciiTheme="minorHAnsi" w:hAnsiTheme="minorHAnsi"/>
          <w:color w:val="282625"/>
        </w:rPr>
        <w:t>=</w:t>
      </w:r>
      <w:r w:rsidRPr="00000AD9">
        <w:t xml:space="preserve"> </w:t>
      </w:r>
      <w:r w:rsidRPr="00000AD9">
        <w:rPr>
          <w:rFonts w:asciiTheme="minorHAnsi" w:hAnsiTheme="minorHAnsi"/>
          <w:color w:val="282625"/>
        </w:rPr>
        <w:t>0.4</w:t>
      </w:r>
      <w:r>
        <w:rPr>
          <w:rFonts w:asciiTheme="minorHAnsi" w:hAnsiTheme="minorHAnsi"/>
          <w:color w:val="282625"/>
        </w:rPr>
        <w:t>3</w:t>
      </w:r>
      <w:r w:rsidRPr="00000AD9">
        <w:rPr>
          <w:rFonts w:asciiTheme="minorHAnsi" w:hAnsiTheme="minorHAnsi"/>
          <w:color w:val="282625"/>
        </w:rPr>
        <w:t>+/-0.0</w:t>
      </w:r>
      <w:r>
        <w:rPr>
          <w:rFonts w:asciiTheme="minorHAnsi" w:hAnsiTheme="minorHAnsi"/>
          <w:color w:val="282625"/>
        </w:rPr>
        <w:t xml:space="preserve">9). Together, these results suggest </w:t>
      </w:r>
      <w:r w:rsidRPr="005D0042">
        <w:rPr>
          <w:rFonts w:asciiTheme="minorHAnsi" w:hAnsiTheme="minorHAnsi"/>
          <w:color w:val="282625"/>
        </w:rPr>
        <w:t>th</w:t>
      </w:r>
      <w:r>
        <w:rPr>
          <w:rFonts w:asciiTheme="minorHAnsi" w:hAnsiTheme="minorHAnsi"/>
          <w:color w:val="282625"/>
        </w:rPr>
        <w:t xml:space="preserve">at while the recovered halite communities function the same as they </w:t>
      </w:r>
      <w:r w:rsidRPr="005D0042">
        <w:rPr>
          <w:rFonts w:asciiTheme="minorHAnsi" w:hAnsiTheme="minorHAnsi"/>
          <w:color w:val="282625"/>
        </w:rPr>
        <w:t xml:space="preserve">did prior to the rain, </w:t>
      </w:r>
      <w:r>
        <w:rPr>
          <w:rFonts w:asciiTheme="minorHAnsi" w:hAnsiTheme="minorHAnsi"/>
          <w:color w:val="282625"/>
        </w:rPr>
        <w:t xml:space="preserve">their functional niches are constituted by a new set of organisms. </w:t>
      </w:r>
    </w:p>
    <w:p w14:paraId="57A2F41B" w14:textId="77777777" w:rsidR="00811B54" w:rsidRDefault="00811B54" w:rsidP="00811B54">
      <w:pPr>
        <w:pStyle w:val="NormalWeb"/>
        <w:shd w:val="clear" w:color="auto" w:fill="FFFFFF"/>
        <w:spacing w:before="0" w:beforeAutospacing="0" w:after="0" w:afterAutospacing="0"/>
        <w:rPr>
          <w:rFonts w:asciiTheme="minorHAnsi" w:hAnsiTheme="minorHAnsi"/>
          <w:color w:val="282625"/>
        </w:rPr>
      </w:pPr>
    </w:p>
    <w:p w14:paraId="217B9D48" w14:textId="77777777" w:rsidR="00811B54" w:rsidRPr="004D3124" w:rsidRDefault="00811B54" w:rsidP="00811B54">
      <w:pPr>
        <w:rPr>
          <w:rFonts w:asciiTheme="minorHAnsi" w:hAnsiTheme="minorHAnsi"/>
          <w:b/>
        </w:rPr>
      </w:pPr>
      <w:r>
        <w:rPr>
          <w:rFonts w:asciiTheme="minorHAnsi" w:hAnsiTheme="minorHAnsi"/>
          <w:b/>
        </w:rPr>
        <w:t>The microbiome’s response to the major perturbation and later recovery reveals contrasting community adaptation strategies</w:t>
      </w:r>
    </w:p>
    <w:p w14:paraId="634CC52C" w14:textId="3BA08761" w:rsidR="00811B54" w:rsidRPr="00964A17" w:rsidRDefault="00B05421" w:rsidP="006B276A">
      <w:pPr>
        <w:pStyle w:val="NormalWeb"/>
        <w:shd w:val="clear" w:color="auto" w:fill="FFFFFF"/>
        <w:spacing w:before="0" w:beforeAutospacing="0" w:after="0" w:afterAutospacing="0"/>
        <w:rPr>
          <w:rFonts w:asciiTheme="minorHAnsi" w:hAnsiTheme="minorHAnsi"/>
          <w:color w:val="282625"/>
        </w:rPr>
      </w:pPr>
      <w:r>
        <w:rPr>
          <w:rFonts w:asciiTheme="minorHAnsi" w:hAnsiTheme="minorHAnsi"/>
          <w:color w:val="282625"/>
        </w:rPr>
        <w:tab/>
      </w:r>
      <w:r w:rsidR="006B276A">
        <w:rPr>
          <w:rFonts w:asciiTheme="minorHAnsi" w:hAnsiTheme="minorHAnsi"/>
          <w:color w:val="282625"/>
        </w:rPr>
        <w:t xml:space="preserve">The two composition shifts that the halite microbiomes underwent following the rain – the initial response and subsequent recovery – resulted in a similar degree of change to the overall functional potential of the community. However, there two shifts were fundamentally distinct. </w:t>
      </w:r>
      <w:r w:rsidR="004C200E">
        <w:rPr>
          <w:rFonts w:asciiTheme="minorHAnsi" w:hAnsiTheme="minorHAnsi"/>
          <w:color w:val="282625"/>
        </w:rPr>
        <w:t xml:space="preserve">The first shift </w:t>
      </w:r>
      <w:r w:rsidR="006B276A">
        <w:rPr>
          <w:rFonts w:asciiTheme="minorHAnsi" w:hAnsiTheme="minorHAnsi"/>
          <w:color w:val="282625"/>
        </w:rPr>
        <w:t xml:space="preserve">resulted from </w:t>
      </w:r>
      <w:r w:rsidR="004C200E" w:rsidRPr="00964A17">
        <w:rPr>
          <w:rFonts w:asciiTheme="minorHAnsi" w:hAnsiTheme="minorHAnsi"/>
          <w:color w:val="282625"/>
        </w:rPr>
        <w:t xml:space="preserve">rapid </w:t>
      </w:r>
      <w:r w:rsidR="006B276A">
        <w:rPr>
          <w:rFonts w:asciiTheme="minorHAnsi" w:hAnsiTheme="minorHAnsi"/>
          <w:color w:val="282625"/>
        </w:rPr>
        <w:t xml:space="preserve">changes in selective pressures following </w:t>
      </w:r>
      <w:r w:rsidR="00D7076D">
        <w:rPr>
          <w:rFonts w:asciiTheme="minorHAnsi" w:hAnsiTheme="minorHAnsi"/>
          <w:color w:val="282625"/>
        </w:rPr>
        <w:t>the rain</w:t>
      </w:r>
      <w:r w:rsidR="006B276A">
        <w:rPr>
          <w:rFonts w:asciiTheme="minorHAnsi" w:hAnsiTheme="minorHAnsi"/>
          <w:color w:val="282625"/>
        </w:rPr>
        <w:t xml:space="preserve">, and required </w:t>
      </w:r>
      <w:r w:rsidR="001D0D8D">
        <w:rPr>
          <w:rFonts w:asciiTheme="minorHAnsi" w:hAnsiTheme="minorHAnsi"/>
          <w:color w:val="282625"/>
        </w:rPr>
        <w:t>functional rearrangement not only at the community level by means of changing relative abundances of major taxa, but also within finer taxonomic ranks</w:t>
      </w:r>
      <w:r w:rsidR="00D7076D">
        <w:rPr>
          <w:rFonts w:asciiTheme="minorHAnsi" w:hAnsiTheme="minorHAnsi"/>
          <w:color w:val="282625"/>
        </w:rPr>
        <w:t xml:space="preserve"> (</w:t>
      </w:r>
      <w:proofErr w:type="spellStart"/>
      <w:r w:rsidR="00D7076D">
        <w:rPr>
          <w:rFonts w:asciiTheme="minorHAnsi" w:hAnsiTheme="minorHAnsi"/>
          <w:color w:val="282625"/>
        </w:rPr>
        <w:t>Supp.Fig</w:t>
      </w:r>
      <w:proofErr w:type="spellEnd"/>
      <w:r w:rsidR="00D7076D">
        <w:rPr>
          <w:rFonts w:asciiTheme="minorHAnsi" w:hAnsiTheme="minorHAnsi"/>
          <w:color w:val="282625"/>
        </w:rPr>
        <w:t xml:space="preserve"> Pathway abundances in only </w:t>
      </w:r>
      <w:proofErr w:type="spellStart"/>
      <w:r w:rsidR="00D7076D">
        <w:rPr>
          <w:rFonts w:asciiTheme="minorHAnsi" w:hAnsiTheme="minorHAnsi"/>
          <w:color w:val="282625"/>
        </w:rPr>
        <w:t>Bact</w:t>
      </w:r>
      <w:proofErr w:type="spellEnd"/>
      <w:r w:rsidR="00D7076D">
        <w:rPr>
          <w:rFonts w:asciiTheme="minorHAnsi" w:hAnsiTheme="minorHAnsi"/>
          <w:color w:val="282625"/>
        </w:rPr>
        <w:t>/Halo</w:t>
      </w:r>
      <w:r w:rsidR="00557014">
        <w:rPr>
          <w:rFonts w:asciiTheme="minorHAnsi" w:hAnsiTheme="minorHAnsi"/>
          <w:color w:val="282625"/>
        </w:rPr>
        <w:t>)</w:t>
      </w:r>
      <w:r w:rsidR="006B276A">
        <w:rPr>
          <w:rFonts w:asciiTheme="minorHAnsi" w:hAnsiTheme="minorHAnsi"/>
          <w:color w:val="282625"/>
        </w:rPr>
        <w:t xml:space="preserve">. </w:t>
      </w:r>
      <w:r w:rsidR="004C200E">
        <w:rPr>
          <w:rFonts w:asciiTheme="minorHAnsi" w:hAnsiTheme="minorHAnsi"/>
          <w:color w:val="282625"/>
        </w:rPr>
        <w:t xml:space="preserve">The second </w:t>
      </w:r>
      <w:r w:rsidR="00D7076D">
        <w:rPr>
          <w:rFonts w:asciiTheme="minorHAnsi" w:hAnsiTheme="minorHAnsi"/>
          <w:color w:val="282625"/>
        </w:rPr>
        <w:t xml:space="preserve">functional potential </w:t>
      </w:r>
      <w:r w:rsidR="006B276A">
        <w:rPr>
          <w:rFonts w:asciiTheme="minorHAnsi" w:hAnsiTheme="minorHAnsi"/>
          <w:color w:val="282625"/>
        </w:rPr>
        <w:t xml:space="preserve">shift </w:t>
      </w:r>
      <w:r w:rsidR="00D7076D">
        <w:rPr>
          <w:rFonts w:asciiTheme="minorHAnsi" w:hAnsiTheme="minorHAnsi"/>
          <w:color w:val="282625"/>
        </w:rPr>
        <w:t xml:space="preserve">was much more gradual in </w:t>
      </w:r>
      <w:r w:rsidR="00D7076D">
        <w:rPr>
          <w:rFonts w:asciiTheme="minorHAnsi" w:hAnsiTheme="minorHAnsi"/>
          <w:color w:val="282625"/>
        </w:rPr>
        <w:lastRenderedPageBreak/>
        <w:t>nature and resulted largely</w:t>
      </w:r>
      <w:r w:rsidR="006B276A">
        <w:rPr>
          <w:rFonts w:asciiTheme="minorHAnsi" w:hAnsiTheme="minorHAnsi"/>
          <w:color w:val="282625"/>
        </w:rPr>
        <w:t xml:space="preserve"> </w:t>
      </w:r>
      <w:r w:rsidR="00811B54">
        <w:rPr>
          <w:rFonts w:asciiTheme="minorHAnsi" w:hAnsiTheme="minorHAnsi"/>
          <w:color w:val="282625"/>
        </w:rPr>
        <w:t xml:space="preserve">from </w:t>
      </w:r>
      <w:r w:rsidR="00557014">
        <w:rPr>
          <w:rFonts w:asciiTheme="minorHAnsi" w:hAnsiTheme="minorHAnsi"/>
          <w:color w:val="282625"/>
        </w:rPr>
        <w:t xml:space="preserve">changes in relative abundance of diverse </w:t>
      </w:r>
      <w:proofErr w:type="spellStart"/>
      <w:r w:rsidR="00557014" w:rsidRPr="00557014">
        <w:rPr>
          <w:rFonts w:asciiTheme="minorHAnsi" w:hAnsiTheme="minorHAnsi"/>
          <w:i/>
          <w:color w:val="282625"/>
        </w:rPr>
        <w:t>Halobacteria</w:t>
      </w:r>
      <w:proofErr w:type="spellEnd"/>
      <w:r w:rsidR="00557014">
        <w:rPr>
          <w:rFonts w:asciiTheme="minorHAnsi" w:hAnsiTheme="minorHAnsi"/>
          <w:color w:val="282625"/>
        </w:rPr>
        <w:t xml:space="preserve"> and </w:t>
      </w:r>
      <w:proofErr w:type="spellStart"/>
      <w:r w:rsidR="00557014" w:rsidRPr="00557014">
        <w:rPr>
          <w:rFonts w:asciiTheme="minorHAnsi" w:hAnsiTheme="minorHAnsi"/>
          <w:i/>
          <w:color w:val="282625"/>
        </w:rPr>
        <w:t>Bacteroidetes</w:t>
      </w:r>
      <w:proofErr w:type="spellEnd"/>
      <w:r w:rsidR="00811B54">
        <w:rPr>
          <w:rFonts w:asciiTheme="minorHAnsi" w:hAnsiTheme="minorHAnsi"/>
          <w:color w:val="282625"/>
        </w:rPr>
        <w:t xml:space="preserve">, which themselves remained </w:t>
      </w:r>
      <w:r w:rsidR="006B276A">
        <w:rPr>
          <w:rFonts w:asciiTheme="minorHAnsi" w:hAnsiTheme="minorHAnsi"/>
          <w:color w:val="282625"/>
        </w:rPr>
        <w:t xml:space="preserve">largely unchanged. </w:t>
      </w:r>
    </w:p>
    <w:p w14:paraId="6660E68C" w14:textId="04E52E47" w:rsidR="006B276A" w:rsidRPr="00964A17" w:rsidRDefault="00D7076D" w:rsidP="00D7076D">
      <w:pPr>
        <w:rPr>
          <w:rFonts w:asciiTheme="minorHAnsi" w:hAnsiTheme="minorHAnsi"/>
          <w:color w:val="282625"/>
        </w:rPr>
      </w:pPr>
      <w:r>
        <w:rPr>
          <w:rFonts w:asciiTheme="minorHAnsi" w:eastAsia="Times New Roman" w:hAnsiTheme="minorHAnsi"/>
          <w:color w:val="282625"/>
          <w:shd w:val="clear" w:color="auto" w:fill="FFFFFF"/>
        </w:rPr>
        <w:tab/>
      </w:r>
      <w:r w:rsidR="006B276A">
        <w:rPr>
          <w:rFonts w:asciiTheme="minorHAnsi" w:hAnsiTheme="minorHAnsi"/>
          <w:color w:val="282625"/>
        </w:rPr>
        <w:t>Observing the responses of the halite microbial communities to the rain event and their subsequent recovery over the course of the following 18 months granted us a better understanding of microbiome dynamics</w:t>
      </w:r>
      <w:r w:rsidR="008B12C9">
        <w:rPr>
          <w:rFonts w:asciiTheme="minorHAnsi" w:hAnsiTheme="minorHAnsi"/>
          <w:color w:val="282625"/>
        </w:rPr>
        <w:t xml:space="preserve"> in response to the changing environment</w:t>
      </w:r>
      <w:r w:rsidR="006B276A">
        <w:rPr>
          <w:rFonts w:asciiTheme="minorHAnsi" w:hAnsiTheme="minorHAnsi"/>
          <w:color w:val="282625"/>
        </w:rPr>
        <w:t xml:space="preserve">. We postulate that microbial communities can undergo two fundamentally </w:t>
      </w:r>
      <w:r>
        <w:rPr>
          <w:rFonts w:asciiTheme="minorHAnsi" w:hAnsiTheme="minorHAnsi"/>
          <w:color w:val="282625"/>
        </w:rPr>
        <w:t xml:space="preserve">distinct </w:t>
      </w:r>
      <w:r w:rsidR="006B276A">
        <w:rPr>
          <w:rFonts w:asciiTheme="minorHAnsi" w:hAnsiTheme="minorHAnsi"/>
          <w:color w:val="282625"/>
        </w:rPr>
        <w:t xml:space="preserve">types of </w:t>
      </w:r>
      <w:r>
        <w:rPr>
          <w:rFonts w:asciiTheme="minorHAnsi" w:hAnsiTheme="minorHAnsi"/>
          <w:color w:val="282625"/>
        </w:rPr>
        <w:t>functional potential</w:t>
      </w:r>
      <w:r w:rsidR="006B276A">
        <w:rPr>
          <w:rFonts w:asciiTheme="minorHAnsi" w:hAnsiTheme="minorHAnsi"/>
          <w:color w:val="282625"/>
        </w:rPr>
        <w:t xml:space="preserve"> shifts in response to changin</w:t>
      </w:r>
      <w:r>
        <w:rPr>
          <w:rFonts w:asciiTheme="minorHAnsi" w:hAnsiTheme="minorHAnsi"/>
          <w:color w:val="282625"/>
        </w:rPr>
        <w:t xml:space="preserve">g selective pressures – a </w:t>
      </w:r>
      <w:r w:rsidR="006B276A" w:rsidRPr="00964A17">
        <w:rPr>
          <w:rFonts w:asciiTheme="minorHAnsi" w:hAnsiTheme="minorHAnsi"/>
          <w:color w:val="282625"/>
        </w:rPr>
        <w:t xml:space="preserve">rapid </w:t>
      </w:r>
      <w:r>
        <w:rPr>
          <w:rFonts w:asciiTheme="minorHAnsi" w:hAnsiTheme="minorHAnsi"/>
          <w:color w:val="282625"/>
        </w:rPr>
        <w:t xml:space="preserve">rearrangement of the community at higher and lower taxonomic ranks, </w:t>
      </w:r>
      <w:r w:rsidR="00557014">
        <w:rPr>
          <w:rFonts w:asciiTheme="minorHAnsi" w:hAnsiTheme="minorHAnsi"/>
          <w:color w:val="282625"/>
        </w:rPr>
        <w:t>or</w:t>
      </w:r>
      <w:r>
        <w:rPr>
          <w:rFonts w:asciiTheme="minorHAnsi" w:hAnsiTheme="minorHAnsi"/>
          <w:color w:val="282625"/>
        </w:rPr>
        <w:t xml:space="preserve"> a</w:t>
      </w:r>
      <w:r w:rsidR="006B276A" w:rsidRPr="00964A17">
        <w:rPr>
          <w:rFonts w:asciiTheme="minorHAnsi" w:hAnsiTheme="minorHAnsi"/>
          <w:color w:val="282625"/>
        </w:rPr>
        <w:t xml:space="preserve"> </w:t>
      </w:r>
      <w:r w:rsidR="006B276A">
        <w:rPr>
          <w:rFonts w:asciiTheme="minorHAnsi" w:hAnsiTheme="minorHAnsi"/>
          <w:color w:val="282625"/>
        </w:rPr>
        <w:t xml:space="preserve">gradual </w:t>
      </w:r>
      <w:r>
        <w:rPr>
          <w:rFonts w:asciiTheme="minorHAnsi" w:hAnsiTheme="minorHAnsi"/>
          <w:color w:val="282625"/>
        </w:rPr>
        <w:t xml:space="preserve">shift resulting from </w:t>
      </w:r>
      <w:r w:rsidR="00557014">
        <w:rPr>
          <w:rFonts w:asciiTheme="minorHAnsi" w:hAnsiTheme="minorHAnsi"/>
          <w:color w:val="282625"/>
        </w:rPr>
        <w:t xml:space="preserve">changes in </w:t>
      </w:r>
      <w:r w:rsidR="006B276A">
        <w:rPr>
          <w:rFonts w:asciiTheme="minorHAnsi" w:hAnsiTheme="minorHAnsi"/>
          <w:color w:val="282625"/>
        </w:rPr>
        <w:t>abundances of higher-order taxa</w:t>
      </w:r>
      <w:r w:rsidR="00DB2465">
        <w:rPr>
          <w:rFonts w:asciiTheme="minorHAnsi" w:hAnsiTheme="minorHAnsi"/>
          <w:color w:val="282625"/>
        </w:rPr>
        <w:t xml:space="preserve"> (Figure 3)</w:t>
      </w:r>
      <w:r w:rsidR="006B276A">
        <w:rPr>
          <w:rFonts w:asciiTheme="minorHAnsi" w:hAnsiTheme="minorHAnsi"/>
          <w:color w:val="282625"/>
        </w:rPr>
        <w:t xml:space="preserve">. </w:t>
      </w:r>
    </w:p>
    <w:p w14:paraId="1B67CD5C" w14:textId="77777777" w:rsidR="00811B54" w:rsidRDefault="00811B54" w:rsidP="00811B54">
      <w:pPr>
        <w:rPr>
          <w:rFonts w:asciiTheme="minorHAnsi" w:eastAsia="Times New Roman" w:hAnsiTheme="minorHAnsi"/>
          <w:color w:val="282625"/>
          <w:shd w:val="clear" w:color="auto" w:fill="FFFFFF"/>
        </w:rPr>
      </w:pPr>
    </w:p>
    <w:p w14:paraId="1944F746" w14:textId="0C06AE80" w:rsidR="005E5F0F" w:rsidRPr="00427082" w:rsidRDefault="005E5F0F" w:rsidP="005E5F0F">
      <w:pPr>
        <w:pStyle w:val="NormalWeb"/>
        <w:shd w:val="clear" w:color="auto" w:fill="FFFFFF"/>
        <w:spacing w:before="0" w:beforeAutospacing="0" w:after="0" w:afterAutospacing="0"/>
        <w:rPr>
          <w:rFonts w:asciiTheme="minorHAnsi" w:hAnsiTheme="minorHAnsi"/>
          <w:b/>
          <w:color w:val="282625"/>
        </w:rPr>
      </w:pPr>
      <w:r w:rsidRPr="00331B51">
        <w:rPr>
          <w:rFonts w:asciiTheme="minorHAnsi" w:hAnsiTheme="minorHAnsi"/>
          <w:b/>
          <w:color w:val="282625"/>
        </w:rPr>
        <w:t>DISCUSSION</w:t>
      </w:r>
    </w:p>
    <w:p w14:paraId="2BC67680" w14:textId="67A1A7C2" w:rsidR="00954475" w:rsidRDefault="005E5F0F" w:rsidP="00954475">
      <w:pPr>
        <w:rPr>
          <w:rFonts w:asciiTheme="minorHAnsi" w:eastAsia="Times New Roman" w:hAnsiTheme="minorHAnsi"/>
          <w:color w:val="282625"/>
          <w:shd w:val="clear" w:color="auto" w:fill="FFFFFF"/>
        </w:rPr>
      </w:pPr>
      <w:r w:rsidRPr="00331B51">
        <w:rPr>
          <w:rFonts w:asciiTheme="minorHAnsi" w:hAnsiTheme="minorHAnsi"/>
          <w:color w:val="282625"/>
        </w:rPr>
        <w:tab/>
      </w:r>
      <w:r w:rsidRPr="00331B51">
        <w:rPr>
          <w:rFonts w:asciiTheme="minorHAnsi" w:eastAsia="Times New Roman" w:hAnsiTheme="minorHAnsi"/>
          <w:color w:val="282625"/>
          <w:shd w:val="clear" w:color="auto" w:fill="FFFFFF"/>
        </w:rPr>
        <w:t xml:space="preserve">The highly specialized nature of halite microbiomes renders them sensitive to </w:t>
      </w:r>
      <w:r w:rsidR="009D5901" w:rsidRPr="00331B51">
        <w:rPr>
          <w:rFonts w:asciiTheme="minorHAnsi" w:eastAsia="Times New Roman" w:hAnsiTheme="minorHAnsi"/>
          <w:color w:val="282625"/>
          <w:shd w:val="clear" w:color="auto" w:fill="FFFFFF"/>
        </w:rPr>
        <w:t>environment</w:t>
      </w:r>
      <w:r w:rsidR="009D5901">
        <w:rPr>
          <w:rFonts w:asciiTheme="minorHAnsi" w:eastAsia="Times New Roman" w:hAnsiTheme="minorHAnsi"/>
          <w:color w:val="282625"/>
          <w:shd w:val="clear" w:color="auto" w:fill="FFFFFF"/>
        </w:rPr>
        <w:t xml:space="preserve">al </w:t>
      </w:r>
      <w:r w:rsidRPr="00331B51">
        <w:rPr>
          <w:rFonts w:asciiTheme="minorHAnsi" w:eastAsia="Times New Roman" w:hAnsiTheme="minorHAnsi"/>
          <w:color w:val="282625"/>
          <w:shd w:val="clear" w:color="auto" w:fill="FFFFFF"/>
        </w:rPr>
        <w:t>changes</w:t>
      </w:r>
      <w:r>
        <w:rPr>
          <w:rFonts w:asciiTheme="minorHAnsi" w:eastAsia="Times New Roman" w:hAnsiTheme="minorHAnsi"/>
          <w:color w:val="282625"/>
          <w:shd w:val="clear" w:color="auto" w:fill="FFFFFF"/>
        </w:rPr>
        <w:t>,</w:t>
      </w:r>
      <w:r w:rsidRPr="00331B51">
        <w:rPr>
          <w:rFonts w:asciiTheme="minorHAnsi" w:eastAsia="Times New Roman" w:hAnsiTheme="minorHAnsi"/>
          <w:color w:val="282625"/>
          <w:shd w:val="clear" w:color="auto" w:fill="FFFFFF"/>
        </w:rPr>
        <w:t xml:space="preserve"> particularly to changes in water availability, </w:t>
      </w:r>
      <w:r w:rsidR="009D5901">
        <w:rPr>
          <w:rFonts w:asciiTheme="minorHAnsi" w:eastAsia="Times New Roman" w:hAnsiTheme="minorHAnsi"/>
          <w:color w:val="282625"/>
          <w:shd w:val="clear" w:color="auto" w:fill="FFFFFF"/>
        </w:rPr>
        <w:t>which</w:t>
      </w:r>
      <w:r w:rsidRPr="00331B51">
        <w:rPr>
          <w:rFonts w:asciiTheme="minorHAnsi" w:eastAsia="Times New Roman" w:hAnsiTheme="minorHAnsi"/>
          <w:color w:val="282625"/>
          <w:shd w:val="clear" w:color="auto" w:fill="FFFFFF"/>
        </w:rPr>
        <w:t xml:space="preserve"> is a limiting factor </w:t>
      </w:r>
      <w:r>
        <w:rPr>
          <w:rFonts w:asciiTheme="minorHAnsi" w:eastAsia="Times New Roman" w:hAnsiTheme="minorHAnsi"/>
          <w:color w:val="282625"/>
          <w:shd w:val="clear" w:color="auto" w:fill="FFFFFF"/>
        </w:rPr>
        <w:t xml:space="preserve">for life in </w:t>
      </w:r>
      <w:r w:rsidR="009D5901">
        <w:rPr>
          <w:rFonts w:asciiTheme="minorHAnsi" w:eastAsia="Times New Roman" w:hAnsiTheme="minorHAnsi"/>
          <w:color w:val="282625"/>
          <w:shd w:val="clear" w:color="auto" w:fill="FFFFFF"/>
        </w:rPr>
        <w:t xml:space="preserve">this </w:t>
      </w:r>
      <w:r>
        <w:rPr>
          <w:rFonts w:asciiTheme="minorHAnsi" w:eastAsia="Times New Roman" w:hAnsiTheme="minorHAnsi"/>
          <w:color w:val="282625"/>
          <w:shd w:val="clear" w:color="auto" w:fill="FFFFFF"/>
        </w:rPr>
        <w:t xml:space="preserve">desiccated </w:t>
      </w:r>
      <w:r w:rsidRPr="00331B51">
        <w:rPr>
          <w:rFonts w:asciiTheme="minorHAnsi" w:eastAsia="Times New Roman" w:hAnsiTheme="minorHAnsi"/>
          <w:color w:val="282625"/>
          <w:shd w:val="clear" w:color="auto" w:fill="FFFFFF"/>
        </w:rPr>
        <w:t>environment.</w:t>
      </w:r>
      <w:r>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From</w:t>
      </w:r>
      <w:r w:rsidR="007F0C78">
        <w:rPr>
          <w:rFonts w:asciiTheme="minorHAnsi" w:eastAsia="Times New Roman" w:hAnsiTheme="minorHAnsi"/>
          <w:color w:val="282625"/>
          <w:shd w:val="clear" w:color="auto" w:fill="FFFFFF"/>
        </w:rPr>
        <w:t xml:space="preserve"> adaptations in</w:t>
      </w:r>
      <w:r>
        <w:rPr>
          <w:rFonts w:asciiTheme="minorHAnsi" w:eastAsia="Times New Roman" w:hAnsiTheme="minorHAnsi"/>
          <w:color w:val="282625"/>
          <w:shd w:val="clear" w:color="auto" w:fill="FFFFFF"/>
        </w:rPr>
        <w:t xml:space="preserve"> </w:t>
      </w:r>
      <w:r w:rsidR="007F0C78">
        <w:rPr>
          <w:rFonts w:asciiTheme="minorHAnsi" w:eastAsia="Times New Roman" w:hAnsiTheme="minorHAnsi"/>
          <w:color w:val="282625"/>
          <w:shd w:val="clear" w:color="auto" w:fill="FFFFFF"/>
        </w:rPr>
        <w:t>isoelectric point (</w:t>
      </w:r>
      <w:proofErr w:type="spellStart"/>
      <w:r w:rsidR="007F0C78">
        <w:rPr>
          <w:rFonts w:asciiTheme="minorHAnsi" w:eastAsia="Times New Roman" w:hAnsiTheme="minorHAnsi"/>
          <w:color w:val="282625"/>
          <w:shd w:val="clear" w:color="auto" w:fill="FFFFFF"/>
        </w:rPr>
        <w:t>pI</w:t>
      </w:r>
      <w:proofErr w:type="spellEnd"/>
      <w:r w:rsidR="007F0C78">
        <w:rPr>
          <w:rFonts w:asciiTheme="minorHAnsi" w:eastAsia="Times New Roman" w:hAnsiTheme="minorHAnsi"/>
          <w:color w:val="282625"/>
          <w:shd w:val="clear" w:color="auto" w:fill="FFFFFF"/>
        </w:rPr>
        <w:t>) and pota</w:t>
      </w:r>
      <w:r>
        <w:rPr>
          <w:rFonts w:asciiTheme="minorHAnsi" w:eastAsia="Times New Roman" w:hAnsiTheme="minorHAnsi"/>
          <w:color w:val="282625"/>
          <w:shd w:val="clear" w:color="auto" w:fill="FFFFFF"/>
        </w:rPr>
        <w:t xml:space="preserve">ssium uptake of the community’s salt-in </w:t>
      </w:r>
      <w:r w:rsidR="007F0C78">
        <w:rPr>
          <w:rFonts w:asciiTheme="minorHAnsi" w:eastAsia="Times New Roman" w:hAnsiTheme="minorHAnsi"/>
          <w:color w:val="282625"/>
          <w:shd w:val="clear" w:color="auto" w:fill="FFFFFF"/>
        </w:rPr>
        <w:t>strategists, we deduce that</w:t>
      </w:r>
      <w:r>
        <w:rPr>
          <w:rFonts w:asciiTheme="minorHAnsi" w:eastAsia="Times New Roman" w:hAnsiTheme="minorHAnsi"/>
          <w:color w:val="282625"/>
          <w:shd w:val="clear" w:color="auto" w:fill="FFFFFF"/>
        </w:rPr>
        <w:t xml:space="preserve"> </w:t>
      </w:r>
      <w:r w:rsidR="007F0C78">
        <w:rPr>
          <w:rFonts w:asciiTheme="minorHAnsi" w:eastAsia="Times New Roman" w:hAnsiTheme="minorHAnsi"/>
          <w:color w:val="282625"/>
          <w:shd w:val="clear" w:color="auto" w:fill="FFFFFF"/>
        </w:rPr>
        <w:t>t</w:t>
      </w:r>
      <w:r w:rsidRPr="00331B51">
        <w:rPr>
          <w:rFonts w:asciiTheme="minorHAnsi" w:eastAsia="Times New Roman" w:hAnsiTheme="minorHAnsi"/>
          <w:color w:val="282625"/>
          <w:shd w:val="clear" w:color="auto" w:fill="FFFFFF"/>
        </w:rPr>
        <w:t xml:space="preserve">he </w:t>
      </w:r>
      <w:r>
        <w:rPr>
          <w:rFonts w:asciiTheme="minorHAnsi" w:eastAsia="Times New Roman" w:hAnsiTheme="minorHAnsi"/>
          <w:color w:val="282625"/>
          <w:shd w:val="clear" w:color="auto" w:fill="FFFFFF"/>
        </w:rPr>
        <w:t xml:space="preserve">2015 </w:t>
      </w:r>
      <w:r w:rsidRPr="00331B51">
        <w:rPr>
          <w:rFonts w:asciiTheme="minorHAnsi" w:eastAsia="Times New Roman" w:hAnsiTheme="minorHAnsi"/>
          <w:color w:val="282625"/>
          <w:shd w:val="clear" w:color="auto" w:fill="FFFFFF"/>
        </w:rPr>
        <w:t>rain</w:t>
      </w:r>
      <w:r>
        <w:rPr>
          <w:rFonts w:asciiTheme="minorHAnsi" w:eastAsia="Times New Roman" w:hAnsiTheme="minorHAnsi"/>
          <w:color w:val="282625"/>
          <w:shd w:val="clear" w:color="auto" w:fill="FFFFFF"/>
        </w:rPr>
        <w:t>, which was the first major precipitation in 13 years,</w:t>
      </w:r>
      <w:r w:rsidRPr="00331B51">
        <w:rPr>
          <w:rFonts w:asciiTheme="minorHAnsi" w:eastAsia="Times New Roman" w:hAnsiTheme="minorHAnsi"/>
          <w:color w:val="282625"/>
          <w:shd w:val="clear" w:color="auto" w:fill="FFFFFF"/>
        </w:rPr>
        <w:t xml:space="preserve"> </w:t>
      </w:r>
      <w:r>
        <w:rPr>
          <w:rFonts w:asciiTheme="minorHAnsi" w:eastAsia="Times New Roman" w:hAnsiTheme="minorHAnsi"/>
          <w:color w:val="282625"/>
          <w:shd w:val="clear" w:color="auto" w:fill="FFFFFF"/>
        </w:rPr>
        <w:t xml:space="preserve">likely </w:t>
      </w:r>
      <w:r w:rsidRPr="00331B51">
        <w:rPr>
          <w:rFonts w:asciiTheme="minorHAnsi" w:eastAsia="Times New Roman" w:hAnsiTheme="minorHAnsi"/>
          <w:color w:val="282625"/>
          <w:shd w:val="clear" w:color="auto" w:fill="FFFFFF"/>
        </w:rPr>
        <w:t xml:space="preserve">temporarily decreased </w:t>
      </w:r>
      <w:r>
        <w:rPr>
          <w:rFonts w:asciiTheme="minorHAnsi" w:eastAsia="Times New Roman" w:hAnsiTheme="minorHAnsi"/>
          <w:color w:val="282625"/>
          <w:shd w:val="clear" w:color="auto" w:fill="FFFFFF"/>
        </w:rPr>
        <w:t xml:space="preserve">the </w:t>
      </w:r>
      <w:r w:rsidRPr="00331B51">
        <w:rPr>
          <w:rFonts w:asciiTheme="minorHAnsi" w:eastAsia="Times New Roman" w:hAnsiTheme="minorHAnsi"/>
          <w:color w:val="282625"/>
          <w:shd w:val="clear" w:color="auto" w:fill="FFFFFF"/>
        </w:rPr>
        <w:t xml:space="preserve">salt concentrations within the </w:t>
      </w:r>
      <w:r>
        <w:rPr>
          <w:rFonts w:asciiTheme="minorHAnsi" w:eastAsia="Times New Roman" w:hAnsiTheme="minorHAnsi"/>
          <w:color w:val="282625"/>
          <w:shd w:val="clear" w:color="auto" w:fill="FFFFFF"/>
        </w:rPr>
        <w:t xml:space="preserve">colonized </w:t>
      </w:r>
      <w:r w:rsidRPr="00331B51">
        <w:rPr>
          <w:rFonts w:asciiTheme="minorHAnsi" w:eastAsia="Times New Roman" w:hAnsiTheme="minorHAnsi"/>
          <w:color w:val="282625"/>
          <w:shd w:val="clear" w:color="auto" w:fill="FFFFFF"/>
        </w:rPr>
        <w:t>pores of the</w:t>
      </w:r>
      <w:r>
        <w:rPr>
          <w:rFonts w:asciiTheme="minorHAnsi" w:eastAsia="Times New Roman" w:hAnsiTheme="minorHAnsi"/>
          <w:color w:val="282625"/>
          <w:shd w:val="clear" w:color="auto" w:fill="FFFFFF"/>
        </w:rPr>
        <w:t xml:space="preserve"> halites,</w:t>
      </w:r>
      <w:r w:rsidRPr="00331B51">
        <w:rPr>
          <w:rFonts w:asciiTheme="minorHAnsi" w:eastAsia="Times New Roman" w:hAnsiTheme="minorHAnsi"/>
          <w:color w:val="282625"/>
          <w:shd w:val="clear" w:color="auto" w:fill="FFFFFF"/>
        </w:rPr>
        <w:t xml:space="preserve"> </w:t>
      </w:r>
      <w:r w:rsidR="007F0C78">
        <w:rPr>
          <w:rFonts w:asciiTheme="minorHAnsi" w:eastAsia="Times New Roman" w:hAnsiTheme="minorHAnsi"/>
          <w:color w:val="282625"/>
          <w:shd w:val="clear" w:color="auto" w:fill="FFFFFF"/>
        </w:rPr>
        <w:t xml:space="preserve">disrupting existing </w:t>
      </w:r>
      <w:r>
        <w:rPr>
          <w:rFonts w:asciiTheme="minorHAnsi" w:eastAsia="Times New Roman" w:hAnsiTheme="minorHAnsi"/>
          <w:color w:val="282625"/>
          <w:shd w:val="clear" w:color="auto" w:fill="FFFFFF"/>
        </w:rPr>
        <w:t>micro niches</w:t>
      </w:r>
      <w:r w:rsidR="007F0C78">
        <w:rPr>
          <w:rFonts w:asciiTheme="minorHAnsi" w:eastAsia="Times New Roman" w:hAnsiTheme="minorHAnsi"/>
          <w:color w:val="282625"/>
          <w:shd w:val="clear" w:color="auto" w:fill="FFFFFF"/>
        </w:rPr>
        <w:t xml:space="preserve"> within</w:t>
      </w:r>
      <w:r w:rsidRPr="00331B51">
        <w:rPr>
          <w:rFonts w:asciiTheme="minorHAnsi" w:eastAsia="Times New Roman" w:hAnsiTheme="minorHAnsi"/>
          <w:color w:val="282625"/>
          <w:shd w:val="clear" w:color="auto" w:fill="FFFFFF"/>
        </w:rPr>
        <w:t xml:space="preserve">. </w:t>
      </w:r>
      <w:r w:rsidR="007F0C78">
        <w:rPr>
          <w:rFonts w:asciiTheme="minorHAnsi" w:eastAsia="Times New Roman" w:hAnsiTheme="minorHAnsi"/>
          <w:color w:val="282625"/>
          <w:shd w:val="clear" w:color="auto" w:fill="FFFFFF"/>
        </w:rPr>
        <w:t xml:space="preserve">Due to </w:t>
      </w:r>
      <w:r w:rsidR="009D5901">
        <w:rPr>
          <w:rFonts w:asciiTheme="minorHAnsi" w:eastAsia="Times New Roman" w:hAnsiTheme="minorHAnsi"/>
          <w:color w:val="282625"/>
          <w:shd w:val="clear" w:color="auto" w:fill="FFFFFF"/>
        </w:rPr>
        <w:t>the rapid change</w:t>
      </w:r>
      <w:r w:rsidR="007F0C78">
        <w:rPr>
          <w:rFonts w:asciiTheme="minorHAnsi" w:eastAsia="Times New Roman" w:hAnsiTheme="minorHAnsi"/>
          <w:color w:val="282625"/>
          <w:shd w:val="clear" w:color="auto" w:fill="FFFFFF"/>
        </w:rPr>
        <w:t xml:space="preserve"> in selective pressures, this acute perturbation resulted in composition adjustments at the higher-order taxonomic ranks, as well as a complete rearrangement of the finer taxa that constitute them. It is striking that we </w:t>
      </w:r>
      <w:r w:rsidR="00954475">
        <w:rPr>
          <w:rFonts w:asciiTheme="minorHAnsi" w:eastAsia="Times New Roman" w:hAnsiTheme="minorHAnsi"/>
          <w:color w:val="282625"/>
          <w:shd w:val="clear" w:color="auto" w:fill="FFFFFF"/>
        </w:rPr>
        <w:t>observe</w:t>
      </w:r>
      <w:r w:rsidR="007F0C78">
        <w:rPr>
          <w:rFonts w:asciiTheme="minorHAnsi" w:eastAsia="Times New Roman" w:hAnsiTheme="minorHAnsi"/>
          <w:color w:val="282625"/>
          <w:shd w:val="clear" w:color="auto" w:fill="FFFFFF"/>
        </w:rPr>
        <w:t xml:space="preserve"> these changes in samples harvested 6 months after the rain (2016-02 samples), and it suggests that the immediate effects of the rain may have been much more drastic.</w:t>
      </w:r>
      <w:r w:rsidR="00954475">
        <w:rPr>
          <w:rFonts w:asciiTheme="minorHAnsi" w:eastAsia="Times New Roman" w:hAnsiTheme="minorHAnsi"/>
          <w:color w:val="282625"/>
          <w:shd w:val="clear" w:color="auto" w:fill="FFFFFF"/>
        </w:rPr>
        <w:t xml:space="preserve"> This highlights the </w:t>
      </w:r>
      <w:r w:rsidR="00954475">
        <w:rPr>
          <w:rFonts w:asciiTheme="minorHAnsi" w:eastAsia="Times New Roman" w:hAnsiTheme="minorHAnsi"/>
          <w:color w:val="282625"/>
          <w:shd w:val="clear" w:color="auto" w:fill="FFFFFF"/>
        </w:rPr>
        <w:t>slow-growing nature</w:t>
      </w:r>
      <w:r w:rsidR="00954475">
        <w:rPr>
          <w:rFonts w:asciiTheme="minorHAnsi" w:eastAsia="Times New Roman" w:hAnsiTheme="minorHAnsi"/>
          <w:color w:val="282625"/>
          <w:shd w:val="clear" w:color="auto" w:fill="FFFFFF"/>
        </w:rPr>
        <w:t xml:space="preserve"> of these microbiomes, which results from </w:t>
      </w:r>
      <w:r w:rsidR="00954475">
        <w:rPr>
          <w:rFonts w:asciiTheme="minorHAnsi" w:eastAsia="Times New Roman" w:hAnsiTheme="minorHAnsi"/>
          <w:color w:val="282625"/>
          <w:shd w:val="clear" w:color="auto" w:fill="FFFFFF"/>
        </w:rPr>
        <w:t>scar</w:t>
      </w:r>
      <w:r w:rsidR="00954475">
        <w:rPr>
          <w:rFonts w:asciiTheme="minorHAnsi" w:eastAsia="Times New Roman" w:hAnsiTheme="minorHAnsi"/>
          <w:color w:val="282625"/>
          <w:shd w:val="clear" w:color="auto" w:fill="FFFFFF"/>
        </w:rPr>
        <w:t xml:space="preserve">ce </w:t>
      </w:r>
      <w:r w:rsidR="00954475" w:rsidRPr="004215D8">
        <w:rPr>
          <w:rFonts w:asciiTheme="minorHAnsi" w:eastAsia="Times New Roman" w:hAnsiTheme="minorHAnsi"/>
          <w:color w:val="282625"/>
          <w:shd w:val="clear" w:color="auto" w:fill="FFFFFF"/>
        </w:rPr>
        <w:t xml:space="preserve">resources </w:t>
      </w:r>
      <w:r w:rsidR="00954475">
        <w:rPr>
          <w:rFonts w:asciiTheme="minorHAnsi" w:eastAsia="Times New Roman" w:hAnsiTheme="minorHAnsi"/>
          <w:color w:val="282625"/>
          <w:shd w:val="clear" w:color="auto" w:fill="FFFFFF"/>
        </w:rPr>
        <w:t>and harsh environment</w:t>
      </w:r>
      <w:r w:rsidR="00954475">
        <w:rPr>
          <w:rFonts w:asciiTheme="minorHAnsi" w:eastAsia="Times New Roman" w:hAnsiTheme="minorHAnsi"/>
          <w:color w:val="282625"/>
          <w:shd w:val="clear" w:color="auto" w:fill="FFFFFF"/>
        </w:rPr>
        <w:t xml:space="preserve">al conditions. </w:t>
      </w:r>
    </w:p>
    <w:p w14:paraId="674F1E9C" w14:textId="662C0EDF" w:rsidR="007F0C78" w:rsidRDefault="00954475" w:rsidP="005E5F0F">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tab/>
      </w:r>
      <w:r w:rsidR="009D5901">
        <w:rPr>
          <w:rFonts w:asciiTheme="minorHAnsi" w:eastAsia="Times New Roman" w:hAnsiTheme="minorHAnsi"/>
          <w:color w:val="282625"/>
          <w:shd w:val="clear" w:color="auto" w:fill="FFFFFF"/>
        </w:rPr>
        <w:t>Despite the major shift</w:t>
      </w:r>
      <w:r>
        <w:rPr>
          <w:rFonts w:asciiTheme="minorHAnsi" w:eastAsia="Times New Roman" w:hAnsiTheme="minorHAnsi"/>
          <w:color w:val="282625"/>
          <w:shd w:val="clear" w:color="auto" w:fill="FFFFFF"/>
        </w:rPr>
        <w:t xml:space="preserve"> however, the community was able to gradually recover functionally and taxonomically (at domain and phylum levels) over the course of 18 months. Contrasting the original shift, </w:t>
      </w:r>
      <w:r w:rsidR="007F0C78">
        <w:rPr>
          <w:rFonts w:asciiTheme="minorHAnsi" w:eastAsia="Times New Roman" w:hAnsiTheme="minorHAnsi"/>
          <w:color w:val="282625"/>
          <w:shd w:val="clear" w:color="auto" w:fill="FFFFFF"/>
        </w:rPr>
        <w:t xml:space="preserve">the community returned to the pre-rain functional potential </w:t>
      </w:r>
      <w:r w:rsidR="009D5901">
        <w:rPr>
          <w:rFonts w:asciiTheme="minorHAnsi" w:eastAsia="Times New Roman" w:hAnsiTheme="minorHAnsi"/>
          <w:color w:val="282625"/>
          <w:shd w:val="clear" w:color="auto" w:fill="FFFFFF"/>
        </w:rPr>
        <w:t xml:space="preserve">almost exclusively </w:t>
      </w:r>
      <w:r w:rsidR="007F0C78">
        <w:rPr>
          <w:rFonts w:asciiTheme="minorHAnsi" w:eastAsia="Times New Roman" w:hAnsiTheme="minorHAnsi"/>
          <w:color w:val="282625"/>
          <w:shd w:val="clear" w:color="auto" w:fill="FFFFFF"/>
        </w:rPr>
        <w:t>via changes in relative abundance of higher-order taxonomic groups</w:t>
      </w:r>
      <w:r>
        <w:rPr>
          <w:rFonts w:asciiTheme="minorHAnsi" w:eastAsia="Times New Roman" w:hAnsiTheme="minorHAnsi"/>
          <w:color w:val="282625"/>
          <w:shd w:val="clear" w:color="auto" w:fill="FFFFFF"/>
        </w:rPr>
        <w:t>, which themselves remained largely unchanged functionally and taxonomically</w:t>
      </w:r>
      <w:r w:rsidR="007F0C78">
        <w:rPr>
          <w:rFonts w:asciiTheme="minorHAnsi" w:eastAsia="Times New Roman" w:hAnsiTheme="minorHAnsi"/>
          <w:color w:val="282625"/>
          <w:shd w:val="clear" w:color="auto" w:fill="FFFFFF"/>
        </w:rPr>
        <w:t>.</w:t>
      </w:r>
      <w:r>
        <w:rPr>
          <w:rFonts w:asciiTheme="minorHAnsi" w:eastAsia="Times New Roman" w:hAnsiTheme="minorHAnsi"/>
          <w:color w:val="282625"/>
          <w:shd w:val="clear" w:color="auto" w:fill="FFFFFF"/>
        </w:rPr>
        <w:t xml:space="preserve"> The recovered community appears to be functionally equivalent to the pre-rain community, while being comprised of a new set of individual organisms. This makes sense in context of functional redundancy of clo</w:t>
      </w:r>
      <w:r w:rsidR="006D3B21">
        <w:rPr>
          <w:rFonts w:asciiTheme="minorHAnsi" w:eastAsia="Times New Roman" w:hAnsiTheme="minorHAnsi"/>
          <w:color w:val="282625"/>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p>
    <w:p w14:paraId="15651285" w14:textId="5DE23249" w:rsidR="005E5F0F" w:rsidRPr="00CB0AD0" w:rsidRDefault="005E5F0F" w:rsidP="005E5F0F">
      <w:pPr>
        <w:rPr>
          <w:rFonts w:asciiTheme="minorHAnsi" w:eastAsia="Times New Roman" w:hAnsiTheme="minorHAnsi"/>
          <w:color w:val="282625"/>
          <w:shd w:val="clear" w:color="auto" w:fill="FFFFFF"/>
        </w:rPr>
      </w:pPr>
      <w:r>
        <w:rPr>
          <w:rFonts w:asciiTheme="minorHAnsi" w:hAnsiTheme="minorHAnsi" w:cstheme="minorBidi"/>
        </w:rPr>
        <w:tab/>
      </w:r>
      <w:r w:rsidR="00CB0AD0">
        <w:rPr>
          <w:rFonts w:asciiTheme="minorHAnsi" w:hAnsiTheme="minorHAnsi" w:cstheme="minorBidi"/>
        </w:rPr>
        <w:t>Our findings show the</w:t>
      </w:r>
      <w:r w:rsidR="00CB0AD0" w:rsidRPr="00331B51">
        <w:rPr>
          <w:rFonts w:asciiTheme="minorHAnsi" w:hAnsiTheme="minorHAnsi" w:cstheme="minorBidi"/>
        </w:rPr>
        <w:t xml:space="preserve"> that highly specialized </w:t>
      </w:r>
      <w:r w:rsidR="00CB0AD0">
        <w:rPr>
          <w:rFonts w:asciiTheme="minorHAnsi" w:hAnsiTheme="minorHAnsi" w:cstheme="minorBidi"/>
        </w:rPr>
        <w:t xml:space="preserve">extremophilic </w:t>
      </w:r>
      <w:proofErr w:type="spellStart"/>
      <w:r w:rsidR="00CB0AD0">
        <w:rPr>
          <w:rFonts w:asciiTheme="minorHAnsi" w:hAnsiTheme="minorHAnsi" w:cstheme="minorBidi"/>
        </w:rPr>
        <w:t>endoliths</w:t>
      </w:r>
      <w:proofErr w:type="spellEnd"/>
      <w:r w:rsidR="00CB0AD0">
        <w:rPr>
          <w:rFonts w:asciiTheme="minorHAnsi" w:hAnsiTheme="minorHAnsi" w:cstheme="minorBidi"/>
        </w:rPr>
        <w:t xml:space="preserve"> of Atacama Desert are hyper-sensitive</w:t>
      </w:r>
      <w:r w:rsidR="00CB0AD0" w:rsidRPr="00331B51">
        <w:rPr>
          <w:rFonts w:asciiTheme="minorHAnsi" w:hAnsiTheme="minorHAnsi" w:cstheme="minorBidi"/>
        </w:rPr>
        <w:t xml:space="preserve"> to </w:t>
      </w:r>
      <w:r w:rsidR="00CB0AD0">
        <w:rPr>
          <w:rFonts w:asciiTheme="minorHAnsi" w:hAnsiTheme="minorHAnsi" w:cstheme="minorBidi"/>
        </w:rPr>
        <w:t xml:space="preserve">environmental </w:t>
      </w:r>
      <w:r w:rsidR="00CB0AD0" w:rsidRPr="00331B51">
        <w:rPr>
          <w:rFonts w:asciiTheme="minorHAnsi" w:hAnsiTheme="minorHAnsi" w:cstheme="minorBidi"/>
        </w:rPr>
        <w:t>change</w:t>
      </w:r>
      <w:r w:rsidR="00CB0AD0">
        <w:rPr>
          <w:rFonts w:asciiTheme="minorHAnsi" w:hAnsiTheme="minorHAnsi" w:cstheme="minorBidi"/>
        </w:rPr>
        <w:t>s, however their higher-order taxonomic structure and functional potential are resilient in the long-term.</w:t>
      </w:r>
      <w:r w:rsidR="00CB0AD0" w:rsidRPr="00331B51">
        <w:rPr>
          <w:rFonts w:asciiTheme="minorHAnsi" w:hAnsiTheme="minorHAnsi" w:cstheme="minorBidi"/>
        </w:rPr>
        <w:t xml:space="preserve"> </w:t>
      </w:r>
      <w:r w:rsidR="00CB0AD0">
        <w:rPr>
          <w:rFonts w:asciiTheme="minorHAnsi" w:hAnsiTheme="minorHAnsi" w:cstheme="minorBidi"/>
        </w:rPr>
        <w:t xml:space="preserve">We found that just </w:t>
      </w:r>
      <w:r w:rsidR="00CB0AD0" w:rsidRPr="000F41DC">
        <w:rPr>
          <w:rFonts w:asciiTheme="minorHAnsi" w:eastAsia="Times New Roman" w:hAnsiTheme="minorHAnsi"/>
          <w:color w:val="282625"/>
          <w:shd w:val="clear" w:color="auto" w:fill="FFFFFF"/>
        </w:rPr>
        <w:t>4mm of rainfall induced a drastic temporary change the higher-order community structure structure, and a permanent rearrangement of the</w:t>
      </w:r>
      <w:r w:rsidR="00CB0AD0">
        <w:rPr>
          <w:rFonts w:asciiTheme="minorHAnsi" w:eastAsia="Times New Roman" w:hAnsiTheme="minorHAnsi"/>
          <w:color w:val="282625"/>
          <w:shd w:val="clear" w:color="auto" w:fill="FFFFFF"/>
        </w:rPr>
        <w:t xml:space="preserve"> individual composition of the community</w:t>
      </w:r>
      <w:r w:rsidR="00CB0AD0" w:rsidRPr="000F41DC">
        <w:rPr>
          <w:rFonts w:asciiTheme="minorHAnsi" w:eastAsia="Times New Roman" w:hAnsiTheme="minorHAnsi"/>
          <w:color w:val="282625"/>
          <w:shd w:val="clear" w:color="auto" w:fill="FFFFFF"/>
        </w:rPr>
        <w:t xml:space="preserve">. </w:t>
      </w:r>
      <w:r w:rsidR="00CB0AD0">
        <w:rPr>
          <w:rFonts w:asciiTheme="minorHAnsi" w:eastAsia="Times New Roman" w:hAnsiTheme="minorHAnsi"/>
          <w:color w:val="282625"/>
          <w:shd w:val="clear" w:color="auto" w:fill="FFFFFF"/>
        </w:rPr>
        <w:t xml:space="preserve">The response and recovery of this system to the perturbation allowed for inference of two contrasting </w:t>
      </w:r>
      <w:r w:rsidR="00CB0AD0">
        <w:rPr>
          <w:rFonts w:asciiTheme="minorHAnsi" w:eastAsia="Times New Roman" w:hAnsiTheme="minorHAnsi"/>
          <w:color w:val="282625"/>
          <w:shd w:val="clear" w:color="auto" w:fill="FFFFFF"/>
        </w:rPr>
        <w:t xml:space="preserve">models of </w:t>
      </w:r>
      <w:r w:rsidR="00CB0AD0">
        <w:rPr>
          <w:rFonts w:asciiTheme="minorHAnsi" w:eastAsia="Times New Roman" w:hAnsiTheme="minorHAnsi"/>
          <w:color w:val="282625"/>
          <w:shd w:val="clear" w:color="auto" w:fill="FFFFFF"/>
        </w:rPr>
        <w:t xml:space="preserve">microbial community shift </w:t>
      </w:r>
      <w:r w:rsidR="009D5901">
        <w:rPr>
          <w:rFonts w:asciiTheme="minorHAnsi" w:hAnsiTheme="minorHAnsi" w:cstheme="minorBidi"/>
        </w:rPr>
        <w:t>in response to changing environmental conditions</w:t>
      </w:r>
      <w:r>
        <w:rPr>
          <w:rFonts w:asciiTheme="minorHAnsi" w:hAnsiTheme="minorHAnsi" w:cstheme="minorBidi"/>
        </w:rPr>
        <w:t>.</w:t>
      </w:r>
      <w:r w:rsidR="00CB0AD0">
        <w:rPr>
          <w:rFonts w:asciiTheme="minorHAnsi" w:hAnsiTheme="minorHAnsi" w:cstheme="minorBidi"/>
        </w:rPr>
        <w:t xml:space="preserve"> </w:t>
      </w:r>
      <w:r w:rsidR="00CB0AD0">
        <w:rPr>
          <w:rFonts w:asciiTheme="minorHAnsi" w:hAnsiTheme="minorHAnsi" w:cstheme="minorBidi"/>
        </w:rPr>
        <w:t xml:space="preserve">The </w:t>
      </w:r>
      <w:r w:rsidR="00CB0AD0">
        <w:rPr>
          <w:rFonts w:asciiTheme="minorHAnsi" w:hAnsiTheme="minorHAnsi" w:cstheme="minorBidi"/>
        </w:rPr>
        <w:t>first</w:t>
      </w:r>
      <w:r w:rsidR="00CB0AD0">
        <w:rPr>
          <w:rFonts w:asciiTheme="minorHAnsi" w:hAnsiTheme="minorHAnsi" w:cstheme="minorBidi"/>
        </w:rPr>
        <w:t xml:space="preserve"> type of shift an adjustment in existing community structure, and results from more gradual changes in environmental conditions. The functional potential changes in this type of shift are driven by changes in overall higher-order taxonomic composition. </w:t>
      </w:r>
      <w:r>
        <w:rPr>
          <w:rFonts w:asciiTheme="minorHAnsi" w:hAnsiTheme="minorHAnsi" w:cstheme="minorBidi"/>
        </w:rPr>
        <w:t xml:space="preserve">The </w:t>
      </w:r>
      <w:r w:rsidR="00CB0AD0">
        <w:rPr>
          <w:rFonts w:asciiTheme="minorHAnsi" w:hAnsiTheme="minorHAnsi" w:cstheme="minorBidi"/>
        </w:rPr>
        <w:t>second</w:t>
      </w:r>
      <w:r w:rsidR="006D3B21">
        <w:rPr>
          <w:rFonts w:asciiTheme="minorHAnsi" w:hAnsiTheme="minorHAnsi" w:cstheme="minorBidi"/>
        </w:rPr>
        <w:t xml:space="preserve"> type </w:t>
      </w:r>
      <w:r w:rsidR="00CB0AD0">
        <w:rPr>
          <w:rFonts w:asciiTheme="minorHAnsi" w:hAnsiTheme="minorHAnsi" w:cstheme="minorBidi"/>
        </w:rPr>
        <w:t xml:space="preserve">of shift </w:t>
      </w:r>
      <w:r w:rsidR="006D3B21">
        <w:rPr>
          <w:rFonts w:asciiTheme="minorHAnsi" w:hAnsiTheme="minorHAnsi" w:cstheme="minorBidi"/>
        </w:rPr>
        <w:t xml:space="preserve">is a community rearrangement, resulting from adaptations </w:t>
      </w:r>
      <w:r>
        <w:rPr>
          <w:rFonts w:asciiTheme="minorHAnsi" w:hAnsiTheme="minorHAnsi" w:cstheme="minorBidi"/>
        </w:rPr>
        <w:t>t</w:t>
      </w:r>
      <w:r w:rsidR="006D3B21">
        <w:rPr>
          <w:rFonts w:asciiTheme="minorHAnsi" w:hAnsiTheme="minorHAnsi" w:cstheme="minorBidi"/>
        </w:rPr>
        <w:t>o a sudden</w:t>
      </w:r>
      <w:r w:rsidR="009D5901">
        <w:rPr>
          <w:rFonts w:asciiTheme="minorHAnsi" w:hAnsiTheme="minorHAnsi" w:cstheme="minorBidi"/>
        </w:rPr>
        <w:t xml:space="preserve"> major perturbation</w:t>
      </w:r>
      <w:r>
        <w:rPr>
          <w:rFonts w:asciiTheme="minorHAnsi" w:hAnsiTheme="minorHAnsi" w:cstheme="minorBidi"/>
        </w:rPr>
        <w:t xml:space="preserve">. In this </w:t>
      </w:r>
      <w:r>
        <w:rPr>
          <w:rFonts w:asciiTheme="minorHAnsi" w:hAnsiTheme="minorHAnsi" w:cstheme="minorBidi"/>
        </w:rPr>
        <w:lastRenderedPageBreak/>
        <w:t xml:space="preserve">type of response, the changes in the community’s overall functional potential are driven by changes in higher order taxonomic composition, as well as functional </w:t>
      </w:r>
      <w:r w:rsidR="006D3B21">
        <w:rPr>
          <w:rFonts w:asciiTheme="minorHAnsi" w:hAnsiTheme="minorHAnsi" w:cstheme="minorBidi"/>
        </w:rPr>
        <w:t xml:space="preserve">changes within individual taxa. </w:t>
      </w:r>
    </w:p>
    <w:p w14:paraId="3F85A7FC" w14:textId="77777777" w:rsidR="009D5901" w:rsidRDefault="009D5901" w:rsidP="00811B54">
      <w:pPr>
        <w:rPr>
          <w:rFonts w:asciiTheme="minorHAnsi" w:eastAsia="Times New Roman" w:hAnsiTheme="minorHAnsi"/>
          <w:color w:val="282625"/>
          <w:shd w:val="clear" w:color="auto" w:fill="FFFFFF"/>
        </w:rPr>
      </w:pPr>
    </w:p>
    <w:p w14:paraId="058A4039" w14:textId="77777777" w:rsidR="009D5901" w:rsidRPr="005D0042" w:rsidRDefault="009D5901" w:rsidP="00811B54">
      <w:pPr>
        <w:rPr>
          <w:rFonts w:asciiTheme="minorHAnsi" w:eastAsia="Times New Roman" w:hAnsiTheme="minorHAnsi"/>
          <w:color w:val="282625"/>
          <w:shd w:val="clear" w:color="auto" w:fill="FFFFFF"/>
        </w:rPr>
      </w:pPr>
    </w:p>
    <w:p w14:paraId="783E0D32" w14:textId="0BC9F529" w:rsidR="00811B54" w:rsidRDefault="00811B54" w:rsidP="00811B54">
      <w:pPr>
        <w:rPr>
          <w:rFonts w:asciiTheme="minorHAnsi" w:eastAsia="Times New Roman" w:hAnsiTheme="minorHAnsi"/>
          <w:color w:val="282625"/>
          <w:shd w:val="clear" w:color="auto" w:fill="FFFFFF"/>
        </w:rPr>
      </w:pPr>
      <w:r>
        <w:rPr>
          <w:rFonts w:asciiTheme="minorHAnsi" w:eastAsia="Times New Roman" w:hAnsiTheme="minorHAnsi"/>
          <w:color w:val="282625"/>
          <w:shd w:val="clear" w:color="auto" w:fill="FFFFFF"/>
        </w:rPr>
        <w:br w:type="page"/>
      </w:r>
    </w:p>
    <w:p w14:paraId="7F8D4201" w14:textId="77777777" w:rsidR="00811B54" w:rsidRDefault="00811B54" w:rsidP="00811B54">
      <w:pPr>
        <w:rPr>
          <w:rFonts w:asciiTheme="minorHAnsi" w:eastAsia="Times New Roman" w:hAnsiTheme="minorHAnsi"/>
          <w:color w:val="282625"/>
          <w:shd w:val="clear" w:color="auto" w:fill="FFFFFF"/>
        </w:rPr>
      </w:pPr>
      <w:r w:rsidRPr="009B736A">
        <w:rPr>
          <w:rFonts w:asciiTheme="minorHAnsi" w:hAnsiTheme="minorHAnsi"/>
        </w:rPr>
        <w:lastRenderedPageBreak/>
        <w:drawing>
          <wp:inline distT="0" distB="0" distL="0" distR="0" wp14:anchorId="7183F002" wp14:editId="1E224ACF">
            <wp:extent cx="5880735" cy="4678829"/>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04102" cy="4697421"/>
                    </a:xfrm>
                    <a:prstGeom prst="rect">
                      <a:avLst/>
                    </a:prstGeom>
                  </pic:spPr>
                </pic:pic>
              </a:graphicData>
            </a:graphic>
          </wp:inline>
        </w:drawing>
      </w:r>
    </w:p>
    <w:p w14:paraId="760F1225" w14:textId="589CFA82" w:rsidR="00811B54" w:rsidRPr="004B43D5" w:rsidRDefault="00811B54" w:rsidP="00811B54">
      <w:pPr>
        <w:rPr>
          <w:rFonts w:asciiTheme="minorHAnsi" w:eastAsia="Times New Roman" w:hAnsiTheme="minorHAnsi"/>
          <w:i/>
          <w:color w:val="282625"/>
          <w:shd w:val="clear" w:color="auto" w:fill="FFFFFF"/>
        </w:rPr>
      </w:pPr>
      <w:r w:rsidRPr="00BB3FC9">
        <w:rPr>
          <w:rFonts w:asciiTheme="minorHAnsi" w:eastAsia="Times New Roman" w:hAnsiTheme="minorHAnsi"/>
          <w:b/>
          <w:i/>
          <w:color w:val="282625"/>
          <w:shd w:val="clear" w:color="auto" w:fill="FFFFFF"/>
        </w:rPr>
        <w:t>Figure 1:</w:t>
      </w:r>
      <w:r w:rsidRPr="00D7184C">
        <w:rPr>
          <w:rFonts w:asciiTheme="minorHAnsi" w:eastAsia="Times New Roman" w:hAnsiTheme="minorHAnsi"/>
          <w:i/>
          <w:color w:val="282625"/>
          <w:shd w:val="clear" w:color="auto" w:fill="FFFFFF"/>
        </w:rPr>
        <w:t xml:space="preserve"> The taxonomic composition and functional potential differences between halite samples harvested at different dates. (A) A heat map and hierarchical clustering of a Weighted </w:t>
      </w:r>
      <w:proofErr w:type="spellStart"/>
      <w:r w:rsidRPr="00D7184C">
        <w:rPr>
          <w:rFonts w:asciiTheme="minorHAnsi" w:eastAsia="Times New Roman" w:hAnsiTheme="minorHAnsi"/>
          <w:i/>
          <w:color w:val="282625"/>
          <w:shd w:val="clear" w:color="auto" w:fill="FFFFFF"/>
        </w:rPr>
        <w:t>Unifrac</w:t>
      </w:r>
      <w:proofErr w:type="spellEnd"/>
      <w:r w:rsidRPr="00D7184C">
        <w:rPr>
          <w:rFonts w:asciiTheme="minorHAnsi" w:eastAsia="Times New Roman" w:hAnsiTheme="minorHAnsi"/>
          <w:i/>
          <w:color w:val="282625"/>
          <w:shd w:val="clear" w:color="auto" w:fill="FFFFFF"/>
        </w:rPr>
        <w:t xml:space="preserve"> dissimilarity matrix comparing taxonomic composition based on 16S rDNA sequences clustered into OTUs at 97% identity. (B) Average relative abundance of Archaea sequences in 16S rDNA sequences. (C) PCA of the microbial community functional potential based on the abundance of KEGG functions (1</w:t>
      </w:r>
      <w:r w:rsidRPr="00D7184C">
        <w:rPr>
          <w:rFonts w:asciiTheme="minorHAnsi" w:eastAsia="Times New Roman" w:hAnsiTheme="minorHAnsi"/>
          <w:i/>
          <w:color w:val="282625"/>
          <w:shd w:val="clear" w:color="auto" w:fill="FFFFFF"/>
          <w:vertAlign w:val="superscript"/>
        </w:rPr>
        <w:t>st</w:t>
      </w:r>
      <w:r w:rsidRPr="00D7184C">
        <w:rPr>
          <w:rFonts w:asciiTheme="minorHAnsi" w:eastAsia="Times New Roman" w:hAnsiTheme="minorHAnsi"/>
          <w:i/>
          <w:color w:val="282625"/>
          <w:shd w:val="clear" w:color="auto" w:fill="FFFFFF"/>
        </w:rPr>
        <w:t xml:space="preserve"> level). (D) Abundance of KEGG functions (2</w:t>
      </w:r>
      <w:r w:rsidRPr="00D7184C">
        <w:rPr>
          <w:rFonts w:asciiTheme="minorHAnsi" w:eastAsia="Times New Roman" w:hAnsiTheme="minorHAnsi"/>
          <w:i/>
          <w:color w:val="282625"/>
          <w:shd w:val="clear" w:color="auto" w:fill="FFFFFF"/>
          <w:vertAlign w:val="superscript"/>
        </w:rPr>
        <w:t>nd</w:t>
      </w:r>
      <w:r w:rsidRPr="00D7184C">
        <w:rPr>
          <w:rFonts w:asciiTheme="minorHAnsi" w:eastAsia="Times New Roman" w:hAnsiTheme="minorHAnsi"/>
          <w:i/>
          <w:color w:val="282625"/>
          <w:shd w:val="clear" w:color="auto" w:fill="FFFFFF"/>
        </w:rPr>
        <w:t xml:space="preserve"> level) that are differentially present between time points (ANOVA </w:t>
      </w:r>
      <w:proofErr w:type="spellStart"/>
      <w:r w:rsidRPr="00D7184C">
        <w:rPr>
          <w:rFonts w:asciiTheme="minorHAnsi" w:eastAsia="Times New Roman" w:hAnsiTheme="minorHAnsi"/>
          <w:i/>
          <w:color w:val="282625"/>
          <w:shd w:val="clear" w:color="auto" w:fill="FFFFFF"/>
        </w:rPr>
        <w:t>pval</w:t>
      </w:r>
      <w:proofErr w:type="spellEnd"/>
      <w:r w:rsidRPr="00D7184C">
        <w:rPr>
          <w:rFonts w:asciiTheme="minorHAnsi" w:eastAsia="Times New Roman" w:hAnsiTheme="minorHAnsi"/>
          <w:i/>
          <w:color w:val="282625"/>
          <w:shd w:val="clear" w:color="auto" w:fill="FFFFFF"/>
        </w:rPr>
        <w:t>&lt;0.001), standardized to the maximum value in each row.</w:t>
      </w:r>
      <w:r>
        <w:rPr>
          <w:rFonts w:asciiTheme="minorHAnsi" w:eastAsiaTheme="minorEastAsia" w:hAnsiTheme="minorHAnsi"/>
          <w:color w:val="282625"/>
        </w:rPr>
        <w:br w:type="page"/>
      </w:r>
    </w:p>
    <w:p w14:paraId="3B381B1D" w14:textId="77777777" w:rsidR="00811B54" w:rsidRPr="00964A17" w:rsidRDefault="00811B54" w:rsidP="00811B54">
      <w:pPr>
        <w:pStyle w:val="NormalWeb"/>
        <w:shd w:val="clear" w:color="auto" w:fill="FFFFFF"/>
        <w:spacing w:before="0" w:beforeAutospacing="0" w:after="0" w:afterAutospacing="0"/>
        <w:rPr>
          <w:rFonts w:asciiTheme="minorHAnsi" w:hAnsiTheme="minorHAnsi"/>
          <w:color w:val="282625"/>
        </w:rPr>
      </w:pPr>
      <m:oMathPara>
        <m:oMathParaPr>
          <m:jc m:val="left"/>
        </m:oMathParaPr>
        <m:oMath>
          <m:r>
            <w:rPr>
              <w:rFonts w:ascii="Cambria Math" w:hAnsi="Cambria Math"/>
              <w:color w:val="282625"/>
            </w:rPr>
            <w:lastRenderedPageBreak/>
            <m:t>RI=</m:t>
          </m:r>
          <m:f>
            <m:fPr>
              <m:ctrlPr>
                <w:rPr>
                  <w:rFonts w:ascii="Cambria Math" w:hAnsi="Cambria Math"/>
                  <w:i/>
                  <w:color w:val="282625"/>
                </w:rPr>
              </m:ctrlPr>
            </m:fPr>
            <m:num>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d>
                    <m:dPr>
                      <m:begChr m:val="|"/>
                      <m:endChr m:val="|"/>
                      <m:ctrlPr>
                        <w:rPr>
                          <w:rFonts w:ascii="Cambria Math" w:hAnsi="Cambria Math"/>
                          <w:i/>
                          <w:color w:val="282625"/>
                        </w:rPr>
                      </m:ctrlPr>
                    </m:dPr>
                    <m:e>
                      <m:r>
                        <m:rPr>
                          <m:sty m:val="p"/>
                        </m:rPr>
                        <w:rPr>
                          <w:rFonts w:ascii="Cambria Math" w:hAnsi="Cambria Math"/>
                          <w:color w:val="282625"/>
                        </w:rPr>
                        <m:t>T</m:t>
                      </m:r>
                      <m:r>
                        <m:rPr>
                          <m:sty m:val="p"/>
                        </m:rPr>
                        <w:rPr>
                          <w:rFonts w:ascii="Cambria Math" w:hAnsi="Cambria Math"/>
                          <w:color w:val="282625"/>
                          <w:vertAlign w:val="subscript"/>
                        </w:rPr>
                        <m:t>2</m:t>
                      </m:r>
                      <m:r>
                        <w:rPr>
                          <w:rFonts w:ascii="Cambria Math" w:hAnsi="Cambria Math"/>
                          <w:color w:val="282625"/>
                        </w:rPr>
                        <m:t>-T1</m:t>
                      </m:r>
                    </m:e>
                  </m:d>
                </m:e>
              </m:nary>
            </m:num>
            <m:den>
              <m:nary>
                <m:naryPr>
                  <m:chr m:val="∑"/>
                  <m:limLoc m:val="subSup"/>
                  <m:ctrlPr>
                    <w:rPr>
                      <w:rFonts w:ascii="Cambria Math" w:hAnsi="Cambria Math"/>
                      <w:i/>
                      <w:color w:val="282625"/>
                    </w:rPr>
                  </m:ctrlPr>
                </m:naryPr>
                <m:sub>
                  <m:r>
                    <w:rPr>
                      <w:rFonts w:ascii="Cambria Math" w:hAnsi="Cambria Math"/>
                      <w:color w:val="282625"/>
                    </w:rPr>
                    <m:t>0</m:t>
                  </m:r>
                </m:sub>
                <m:sup>
                  <m:r>
                    <w:rPr>
                      <w:rFonts w:ascii="Cambria Math" w:hAnsi="Cambria Math"/>
                      <w:color w:val="282625"/>
                    </w:rPr>
                    <m:t>N</m:t>
                  </m:r>
                </m:sup>
                <m:e>
                  <m:r>
                    <w:rPr>
                      <w:rFonts w:ascii="Cambria Math" w:hAnsi="Cambria Math"/>
                      <w:color w:val="282625"/>
                    </w:rPr>
                    <m:t>T1+T2</m:t>
                  </m:r>
                </m:e>
              </m:nary>
            </m:den>
          </m:f>
        </m:oMath>
      </m:oMathPara>
    </w:p>
    <w:p w14:paraId="7275032B" w14:textId="7278FEA4" w:rsidR="00811B54" w:rsidRDefault="00811B54" w:rsidP="00811B54">
      <w:pPr>
        <w:rPr>
          <w:rFonts w:asciiTheme="minorHAnsi" w:hAnsiTheme="minorHAnsi"/>
          <w:i/>
        </w:rPr>
      </w:pPr>
      <w:r w:rsidRPr="00BB3FC9">
        <w:rPr>
          <w:rFonts w:asciiTheme="minorHAnsi" w:hAnsiTheme="minorHAnsi"/>
          <w:b/>
          <w:i/>
        </w:rPr>
        <w:t>Equation 1:</w:t>
      </w:r>
      <w:r w:rsidRPr="00313FF8">
        <w:rPr>
          <w:rFonts w:asciiTheme="minorHAnsi" w:hAnsiTheme="minorHAnsi"/>
          <w:i/>
        </w:rPr>
        <w:t xml:space="preserve"> Formula calculating one function’s rearrangement index</w:t>
      </w:r>
      <w:r w:rsidR="000C58E6">
        <w:rPr>
          <w:rFonts w:asciiTheme="minorHAnsi" w:hAnsiTheme="minorHAnsi"/>
          <w:i/>
        </w:rPr>
        <w:t xml:space="preserve"> RI</w:t>
      </w:r>
      <w:r w:rsidRPr="00313FF8">
        <w:rPr>
          <w:rFonts w:asciiTheme="minorHAnsi" w:hAnsiTheme="minorHAnsi"/>
          <w:i/>
        </w:rPr>
        <w:t xml:space="preserve">, where T1 and T2 are standardized abundances of a contigs carrying that function in two samples, and </w:t>
      </w:r>
      <w:r>
        <w:rPr>
          <w:rFonts w:asciiTheme="minorHAnsi" w:hAnsiTheme="minorHAnsi"/>
          <w:i/>
        </w:rPr>
        <w:t>N</w:t>
      </w:r>
      <w:r w:rsidRPr="00313FF8">
        <w:rPr>
          <w:rFonts w:asciiTheme="minorHAnsi" w:hAnsiTheme="minorHAnsi"/>
          <w:i/>
        </w:rPr>
        <w:t xml:space="preserve"> is the number of contigs carrying that function.</w:t>
      </w:r>
    </w:p>
    <w:p w14:paraId="0E078E72" w14:textId="77777777" w:rsidR="00811B54" w:rsidRDefault="00811B54" w:rsidP="00811B54">
      <w:pPr>
        <w:rPr>
          <w:rFonts w:asciiTheme="minorHAnsi" w:hAnsiTheme="minorHAnsi"/>
          <w:i/>
        </w:rPr>
      </w:pPr>
    </w:p>
    <w:p w14:paraId="52F06EC6" w14:textId="77777777" w:rsidR="00811B54" w:rsidRDefault="00811B54" w:rsidP="00811B54">
      <w:pPr>
        <w:rPr>
          <w:rFonts w:asciiTheme="minorHAnsi" w:hAnsiTheme="minorHAnsi"/>
          <w:i/>
        </w:rPr>
      </w:pPr>
    </w:p>
    <w:p w14:paraId="47BC6176" w14:textId="77777777" w:rsidR="00BB3FC9" w:rsidRPr="00964A17" w:rsidRDefault="00BB3FC9" w:rsidP="00811B54">
      <w:pPr>
        <w:rPr>
          <w:rFonts w:asciiTheme="minorHAnsi" w:hAnsiTheme="minorHAnsi"/>
          <w:i/>
        </w:rPr>
      </w:pPr>
    </w:p>
    <w:p w14:paraId="6CD68715" w14:textId="77777777" w:rsidR="00811B54" w:rsidRPr="00964A17" w:rsidRDefault="00811B54" w:rsidP="00811B54">
      <w:pPr>
        <w:rPr>
          <w:rFonts w:asciiTheme="minorHAnsi" w:hAnsiTheme="minorHAnsi"/>
        </w:rPr>
      </w:pPr>
      <w:r w:rsidRPr="009B736A">
        <w:rPr>
          <w:rFonts w:asciiTheme="minorHAnsi" w:hAnsiTheme="minorHAnsi" w:cstheme="minorBidi"/>
        </w:rPr>
        <w:drawing>
          <wp:inline distT="0" distB="0" distL="0" distR="0" wp14:anchorId="4C69ABB0" wp14:editId="3D5AF2D1">
            <wp:extent cx="5880735" cy="487233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88567" cy="4878828"/>
                    </a:xfrm>
                    <a:prstGeom prst="rect">
                      <a:avLst/>
                    </a:prstGeom>
                  </pic:spPr>
                </pic:pic>
              </a:graphicData>
            </a:graphic>
          </wp:inline>
        </w:drawing>
      </w:r>
    </w:p>
    <w:p w14:paraId="7D0912B5" w14:textId="005ADAA4" w:rsidR="00811B54" w:rsidRPr="00D811C3" w:rsidRDefault="002B05B6" w:rsidP="00811B54">
      <w:pPr>
        <w:rPr>
          <w:rFonts w:asciiTheme="minorHAnsi" w:eastAsia="Times New Roman" w:hAnsiTheme="minorHAnsi"/>
          <w:i/>
          <w:color w:val="282625"/>
          <w:shd w:val="clear" w:color="auto" w:fill="FFFFFF"/>
        </w:rPr>
      </w:pPr>
      <w:r w:rsidRPr="00BB3FC9">
        <w:rPr>
          <w:rFonts w:asciiTheme="minorHAnsi" w:hAnsiTheme="minorHAnsi" w:cstheme="minorBidi"/>
          <w:b/>
          <w:i/>
        </w:rPr>
        <w:t>Figure 2</w:t>
      </w:r>
      <w:r w:rsidR="00811B54" w:rsidRPr="00BB3FC9">
        <w:rPr>
          <w:rFonts w:asciiTheme="minorHAnsi" w:hAnsiTheme="minorHAnsi" w:cstheme="minorBidi"/>
          <w:b/>
          <w:i/>
        </w:rPr>
        <w:t>:</w:t>
      </w:r>
      <w:r w:rsidR="00811B54">
        <w:rPr>
          <w:rFonts w:asciiTheme="minorHAnsi" w:hAnsiTheme="minorHAnsi" w:cstheme="minorBidi"/>
          <w:i/>
        </w:rPr>
        <w:t xml:space="preserve"> Changes in fine-scale composition in halite </w:t>
      </w:r>
      <w:r w:rsidR="00811B54">
        <w:rPr>
          <w:rFonts w:asciiTheme="minorHAnsi" w:eastAsia="Times New Roman" w:hAnsiTheme="minorHAnsi"/>
          <w:i/>
          <w:color w:val="282625"/>
          <w:shd w:val="clear" w:color="auto" w:fill="FFFFFF"/>
        </w:rPr>
        <w:t>samples harvested at different dates.</w:t>
      </w:r>
      <w:r w:rsidR="00811B54">
        <w:rPr>
          <w:rFonts w:asciiTheme="minorHAnsi" w:hAnsiTheme="minorHAnsi" w:cstheme="minorBidi"/>
          <w:i/>
        </w:rPr>
        <w:t xml:space="preserve"> </w:t>
      </w:r>
      <w:r w:rsidR="00811B54" w:rsidRPr="00047350">
        <w:rPr>
          <w:rFonts w:asciiTheme="minorHAnsi" w:hAnsiTheme="minorHAnsi" w:cstheme="minorBidi"/>
          <w:i/>
        </w:rPr>
        <w:t>(A)</w:t>
      </w:r>
      <w:r w:rsidR="00811B54" w:rsidRPr="00047350">
        <w:rPr>
          <w:rFonts w:asciiTheme="minorHAnsi" w:eastAsia="Times New Roman" w:hAnsiTheme="minorHAnsi"/>
          <w:i/>
          <w:color w:val="282625"/>
          <w:shd w:val="clear" w:color="auto" w:fill="FFFFFF"/>
        </w:rPr>
        <w:t xml:space="preserve"> A heat map and hierarchical clustering of a</w:t>
      </w:r>
      <w:r w:rsidR="00012F4C">
        <w:rPr>
          <w:rFonts w:asciiTheme="minorHAnsi" w:eastAsia="Times New Roman" w:hAnsiTheme="minorHAnsi"/>
          <w:i/>
          <w:color w:val="282625"/>
          <w:shd w:val="clear" w:color="auto" w:fill="FFFFFF"/>
        </w:rPr>
        <w:t>n</w:t>
      </w:r>
      <w:r w:rsidR="00811B54" w:rsidRPr="00047350">
        <w:rPr>
          <w:rFonts w:asciiTheme="minorHAnsi" w:eastAsia="Times New Roman" w:hAnsiTheme="minorHAnsi"/>
          <w:i/>
          <w:color w:val="282625"/>
          <w:shd w:val="clear" w:color="auto" w:fill="FFFFFF"/>
        </w:rPr>
        <w:t xml:space="preserve"> Unweighted </w:t>
      </w:r>
      <w:proofErr w:type="spellStart"/>
      <w:r w:rsidR="00811B54" w:rsidRPr="00047350">
        <w:rPr>
          <w:rFonts w:asciiTheme="minorHAnsi" w:eastAsia="Times New Roman" w:hAnsiTheme="minorHAnsi"/>
          <w:i/>
          <w:color w:val="282625"/>
          <w:shd w:val="clear" w:color="auto" w:fill="FFFFFF"/>
        </w:rPr>
        <w:t>Unifrac</w:t>
      </w:r>
      <w:proofErr w:type="spellEnd"/>
      <w:r w:rsidR="00811B54" w:rsidRPr="00047350">
        <w:rPr>
          <w:rFonts w:asciiTheme="minorHAnsi" w:eastAsia="Times New Roman" w:hAnsiTheme="minorHAnsi"/>
          <w:i/>
          <w:color w:val="282625"/>
          <w:shd w:val="clear" w:color="auto" w:fill="FFFFFF"/>
        </w:rPr>
        <w:t xml:space="preserve"> dissimilarity matrix comparing taxonomic composition based on 16S rDNA sequences clustered into OTUs at 97% identity</w:t>
      </w:r>
      <w:r w:rsidR="00811B54">
        <w:rPr>
          <w:rFonts w:asciiTheme="minorHAnsi" w:eastAsia="Times New Roman" w:hAnsiTheme="minorHAnsi"/>
          <w:i/>
          <w:color w:val="282625"/>
          <w:shd w:val="clear" w:color="auto" w:fill="FFFFFF"/>
        </w:rPr>
        <w:t>. (B) H</w:t>
      </w:r>
      <w:r w:rsidR="00811B54" w:rsidRPr="00047350">
        <w:rPr>
          <w:rFonts w:asciiTheme="minorHAnsi" w:eastAsia="Times New Roman" w:hAnsiTheme="minorHAnsi"/>
          <w:i/>
          <w:color w:val="282625"/>
          <w:shd w:val="clear" w:color="auto" w:fill="FFFFFF"/>
        </w:rPr>
        <w:t>ierarchical clustering</w:t>
      </w:r>
      <w:r w:rsidR="00811B54">
        <w:rPr>
          <w:rFonts w:asciiTheme="minorHAnsi" w:eastAsia="Times New Roman" w:hAnsiTheme="minorHAnsi"/>
          <w:i/>
          <w:color w:val="282625"/>
          <w:shd w:val="clear" w:color="auto" w:fill="FFFFFF"/>
        </w:rPr>
        <w:t xml:space="preserve"> of standardized MAG abundances. (C) PCA of standardized abundances of co-assembly contigs in different samples. (D) Distributions of function Rearrangement Indexes between pairs of dates, averaged between replicates. </w:t>
      </w:r>
    </w:p>
    <w:p w14:paraId="601FA11D" w14:textId="77777777" w:rsidR="00811B54" w:rsidRPr="005D0042" w:rsidRDefault="00811B54" w:rsidP="00811B54">
      <w:pPr>
        <w:pStyle w:val="NormalWeb"/>
        <w:shd w:val="clear" w:color="auto" w:fill="FFFFFF"/>
        <w:spacing w:before="0" w:beforeAutospacing="0" w:after="0" w:afterAutospacing="0"/>
        <w:rPr>
          <w:rFonts w:asciiTheme="minorHAnsi" w:hAnsiTheme="minorHAnsi"/>
          <w:color w:val="282625"/>
        </w:rPr>
      </w:pPr>
      <w:r w:rsidRPr="005D0042">
        <w:rPr>
          <w:rFonts w:asciiTheme="minorHAnsi" w:hAnsiTheme="minorHAnsi"/>
          <w:color w:val="282625"/>
        </w:rPr>
        <w:tab/>
      </w:r>
    </w:p>
    <w:p w14:paraId="3874BD03" w14:textId="7787AE2F" w:rsidR="00811B54" w:rsidRPr="00E51255" w:rsidRDefault="00AE530E" w:rsidP="00811B54">
      <w:pPr>
        <w:pStyle w:val="NormalWeb"/>
        <w:shd w:val="clear" w:color="auto" w:fill="FFFFFF"/>
        <w:rPr>
          <w:rFonts w:asciiTheme="minorHAnsi" w:hAnsiTheme="minorHAnsi"/>
          <w:color w:val="282625"/>
        </w:rPr>
      </w:pPr>
      <w:r w:rsidRPr="00AE530E">
        <w:rPr>
          <w:rFonts w:asciiTheme="minorHAnsi" w:hAnsiTheme="minorHAnsi"/>
          <w:color w:val="282625"/>
        </w:rPr>
        <w:lastRenderedPageBreak/>
        <w:drawing>
          <wp:inline distT="0" distB="0" distL="0" distR="0" wp14:anchorId="2B322E3F" wp14:editId="00B5CB25">
            <wp:extent cx="5943600" cy="3433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3445"/>
                    </a:xfrm>
                    <a:prstGeom prst="rect">
                      <a:avLst/>
                    </a:prstGeom>
                  </pic:spPr>
                </pic:pic>
              </a:graphicData>
            </a:graphic>
          </wp:inline>
        </w:drawing>
      </w:r>
    </w:p>
    <w:p w14:paraId="1EE1E72D" w14:textId="34D94241" w:rsidR="00811B54" w:rsidRPr="005E3A13" w:rsidRDefault="002B05B6" w:rsidP="00662E45">
      <w:pPr>
        <w:pStyle w:val="NormalWeb"/>
        <w:shd w:val="clear" w:color="auto" w:fill="FFFFFF"/>
        <w:spacing w:before="0" w:beforeAutospacing="0" w:after="0" w:afterAutospacing="0"/>
        <w:rPr>
          <w:rFonts w:asciiTheme="minorHAnsi" w:hAnsiTheme="minorHAnsi"/>
          <w:i/>
          <w:color w:val="282625"/>
        </w:rPr>
      </w:pPr>
      <w:r w:rsidRPr="00BB3FC9">
        <w:rPr>
          <w:rFonts w:asciiTheme="minorHAnsi" w:hAnsiTheme="minorHAnsi"/>
          <w:b/>
          <w:i/>
          <w:color w:val="282625"/>
        </w:rPr>
        <w:t>Figure 3:</w:t>
      </w:r>
      <w:r w:rsidRPr="005E3A13">
        <w:rPr>
          <w:rFonts w:asciiTheme="minorHAnsi" w:hAnsiTheme="minorHAnsi"/>
          <w:i/>
          <w:color w:val="282625"/>
        </w:rPr>
        <w:t xml:space="preserve"> Cartoon model of a </w:t>
      </w:r>
      <w:r w:rsidR="007D2F5B">
        <w:rPr>
          <w:rFonts w:asciiTheme="minorHAnsi" w:hAnsiTheme="minorHAnsi"/>
          <w:i/>
          <w:color w:val="282625"/>
        </w:rPr>
        <w:t>slow</w:t>
      </w:r>
      <w:r w:rsidRPr="005E3A13">
        <w:rPr>
          <w:rFonts w:asciiTheme="minorHAnsi" w:hAnsiTheme="minorHAnsi"/>
          <w:i/>
          <w:color w:val="282625"/>
        </w:rPr>
        <w:t xml:space="preserve"> </w:t>
      </w:r>
      <w:r w:rsidR="007D2F5B">
        <w:rPr>
          <w:rFonts w:asciiTheme="minorHAnsi" w:hAnsiTheme="minorHAnsi"/>
          <w:i/>
          <w:color w:val="282625"/>
        </w:rPr>
        <w:t>and</w:t>
      </w:r>
      <w:r w:rsidRPr="005E3A13">
        <w:rPr>
          <w:rFonts w:asciiTheme="minorHAnsi" w:hAnsiTheme="minorHAnsi"/>
          <w:i/>
          <w:color w:val="282625"/>
        </w:rPr>
        <w:t xml:space="preserve"> rapid response</w:t>
      </w:r>
      <w:r w:rsidR="007D2F5B">
        <w:rPr>
          <w:rFonts w:asciiTheme="minorHAnsi" w:hAnsiTheme="minorHAnsi"/>
          <w:i/>
          <w:color w:val="282625"/>
        </w:rPr>
        <w:t>s</w:t>
      </w:r>
      <w:r w:rsidRPr="005E3A13">
        <w:rPr>
          <w:rFonts w:asciiTheme="minorHAnsi" w:hAnsiTheme="minorHAnsi"/>
          <w:i/>
          <w:color w:val="282625"/>
        </w:rPr>
        <w:t xml:space="preserve"> of a microbial community </w:t>
      </w:r>
      <w:r w:rsidR="003A6B03">
        <w:rPr>
          <w:rFonts w:asciiTheme="minorHAnsi" w:hAnsiTheme="minorHAnsi"/>
          <w:i/>
          <w:color w:val="282625"/>
        </w:rPr>
        <w:t>(A</w:t>
      </w:r>
      <w:r w:rsidRPr="005E3A13">
        <w:rPr>
          <w:rFonts w:asciiTheme="minorHAnsi" w:hAnsiTheme="minorHAnsi"/>
          <w:i/>
          <w:color w:val="282625"/>
        </w:rPr>
        <w:t>) to changes in selective pressures, resulting in identical functional potential adjustments</w:t>
      </w:r>
      <w:r w:rsidR="003A6B03">
        <w:rPr>
          <w:rFonts w:asciiTheme="minorHAnsi" w:hAnsiTheme="minorHAnsi"/>
          <w:i/>
          <w:color w:val="282625"/>
        </w:rPr>
        <w:t xml:space="preserve"> (B</w:t>
      </w:r>
      <w:bookmarkStart w:id="0" w:name="_GoBack"/>
      <w:bookmarkEnd w:id="0"/>
      <w:r w:rsidRPr="005E3A13">
        <w:rPr>
          <w:rFonts w:asciiTheme="minorHAnsi" w:hAnsiTheme="minorHAnsi"/>
          <w:i/>
          <w:color w:val="282625"/>
        </w:rPr>
        <w:t xml:space="preserve">). (C) Gradual adjustment resulting in changes in the relative abundance of major taxa, which themselves remain unchanged. (D) Rapid adaptation </w:t>
      </w:r>
      <w:r w:rsidR="005E3A13" w:rsidRPr="005E3A13">
        <w:rPr>
          <w:rFonts w:asciiTheme="minorHAnsi" w:hAnsiTheme="minorHAnsi"/>
          <w:i/>
          <w:color w:val="282625"/>
        </w:rPr>
        <w:t xml:space="preserve">through not only abundance changes in </w:t>
      </w:r>
      <w:r w:rsidRPr="005E3A13">
        <w:rPr>
          <w:rFonts w:asciiTheme="minorHAnsi" w:hAnsiTheme="minorHAnsi"/>
          <w:i/>
          <w:color w:val="282625"/>
        </w:rPr>
        <w:t xml:space="preserve">major taxa, </w:t>
      </w:r>
      <w:r w:rsidR="005E3A13" w:rsidRPr="005E3A13">
        <w:rPr>
          <w:rFonts w:asciiTheme="minorHAnsi" w:hAnsiTheme="minorHAnsi"/>
          <w:i/>
          <w:color w:val="282625"/>
        </w:rPr>
        <w:t xml:space="preserve">but also </w:t>
      </w:r>
      <w:r w:rsidRPr="005E3A13">
        <w:rPr>
          <w:rFonts w:asciiTheme="minorHAnsi" w:hAnsiTheme="minorHAnsi"/>
          <w:i/>
          <w:color w:val="282625"/>
        </w:rPr>
        <w:t>rearrangement of minor taxa that constitute them</w:t>
      </w:r>
      <w:r w:rsidR="005E3A13" w:rsidRPr="005E3A13">
        <w:rPr>
          <w:rFonts w:asciiTheme="minorHAnsi" w:hAnsiTheme="minorHAnsi"/>
          <w:i/>
          <w:color w:val="282625"/>
        </w:rPr>
        <w:t>, resulting in new groups of organism occupying existing functional niches</w:t>
      </w:r>
      <w:r w:rsidRPr="005E3A13">
        <w:rPr>
          <w:rFonts w:asciiTheme="minorHAnsi" w:hAnsiTheme="minorHAnsi"/>
          <w:i/>
          <w:color w:val="282625"/>
        </w:rPr>
        <w:t>.</w:t>
      </w:r>
    </w:p>
    <w:p w14:paraId="5B6E6CDB" w14:textId="77777777" w:rsidR="00811B54" w:rsidRDefault="00811B54" w:rsidP="00662E45">
      <w:pPr>
        <w:pStyle w:val="NormalWeb"/>
        <w:shd w:val="clear" w:color="auto" w:fill="FFFFFF"/>
        <w:spacing w:before="0" w:beforeAutospacing="0" w:after="0" w:afterAutospacing="0"/>
        <w:rPr>
          <w:rFonts w:asciiTheme="minorHAnsi" w:hAnsiTheme="minorHAnsi"/>
          <w:b/>
          <w:color w:val="282625"/>
        </w:rPr>
      </w:pPr>
    </w:p>
    <w:p w14:paraId="7FA65E68" w14:textId="54CE3B54" w:rsidR="000051E8" w:rsidRPr="005E5F0F" w:rsidRDefault="00811B54">
      <w:pPr>
        <w:rPr>
          <w:rFonts w:asciiTheme="minorHAnsi" w:hAnsiTheme="minorHAnsi"/>
          <w:b/>
          <w:color w:val="282625"/>
        </w:rPr>
      </w:pPr>
      <w:r>
        <w:rPr>
          <w:rFonts w:asciiTheme="minorHAnsi" w:hAnsiTheme="minorHAnsi"/>
          <w:b/>
          <w:color w:val="282625"/>
        </w:rPr>
        <w:br w:type="page"/>
      </w:r>
    </w:p>
    <w:p w14:paraId="77D4C4AC" w14:textId="53E5F64A" w:rsidR="005863A8" w:rsidRPr="005C032B" w:rsidRDefault="000051E8" w:rsidP="000051E8">
      <w:pPr>
        <w:rPr>
          <w:rFonts w:asciiTheme="minorHAnsi" w:hAnsiTheme="minorHAnsi"/>
          <w:b/>
        </w:rPr>
      </w:pPr>
      <w:r w:rsidRPr="00331B51">
        <w:rPr>
          <w:rFonts w:asciiTheme="minorHAnsi" w:hAnsiTheme="minorHAnsi"/>
          <w:b/>
        </w:rPr>
        <w:lastRenderedPageBreak/>
        <w:t>METHODS</w:t>
      </w:r>
    </w:p>
    <w:p w14:paraId="3889FCC9" w14:textId="77777777" w:rsidR="005863A8" w:rsidRPr="00331B51" w:rsidRDefault="005863A8" w:rsidP="000051E8">
      <w:pPr>
        <w:rPr>
          <w:rFonts w:asciiTheme="minorHAnsi" w:hAnsiTheme="minorHAnsi"/>
        </w:rPr>
      </w:pPr>
    </w:p>
    <w:p w14:paraId="53DACE88" w14:textId="77777777" w:rsidR="000051E8" w:rsidRPr="00331B51" w:rsidRDefault="000051E8" w:rsidP="000051E8">
      <w:pPr>
        <w:rPr>
          <w:rFonts w:asciiTheme="minorHAnsi" w:hAnsiTheme="minorHAnsi"/>
          <w:b/>
        </w:rPr>
      </w:pPr>
      <w:r w:rsidRPr="00331B51">
        <w:rPr>
          <w:rFonts w:asciiTheme="minorHAnsi" w:hAnsiTheme="minorHAnsi"/>
          <w:b/>
        </w:rPr>
        <w:t>Sample collection</w:t>
      </w:r>
    </w:p>
    <w:p w14:paraId="0C3223E8" w14:textId="4209E070" w:rsidR="000051E8" w:rsidRPr="00331B51" w:rsidRDefault="000051E8" w:rsidP="000051E8">
      <w:pPr>
        <w:rPr>
          <w:rFonts w:asciiTheme="minorHAnsi" w:hAnsiTheme="minorHAnsi"/>
        </w:rPr>
      </w:pPr>
      <w:r w:rsidRPr="00331B51">
        <w:rPr>
          <w:rFonts w:asciiTheme="minorHAnsi" w:hAnsiTheme="minorHAnsi"/>
        </w:rPr>
        <w:t xml:space="preserve">In this study, halites from </w:t>
      </w:r>
      <w:r w:rsidR="00D03372">
        <w:rPr>
          <w:rFonts w:asciiTheme="minorHAnsi" w:hAnsiTheme="minorHAnsi"/>
        </w:rPr>
        <w:t>three</w:t>
      </w:r>
      <w:r w:rsidRPr="00331B51">
        <w:rPr>
          <w:rFonts w:asciiTheme="minorHAnsi" w:hAnsiTheme="minorHAnsi"/>
        </w:rPr>
        <w:t xml:space="preserve"> sites were harvested in </w:t>
      </w:r>
      <w:r w:rsidR="00B666F2">
        <w:rPr>
          <w:rFonts w:asciiTheme="minorHAnsi" w:hAnsiTheme="minorHAnsi"/>
        </w:rPr>
        <w:t xml:space="preserve">Salar Grande in </w:t>
      </w:r>
      <w:r w:rsidRPr="00331B51">
        <w:rPr>
          <w:rFonts w:asciiTheme="minorHAnsi" w:hAnsiTheme="minorHAnsi"/>
        </w:rPr>
        <w:t xml:space="preserve">the Atacama Desert – </w:t>
      </w:r>
      <w:r w:rsidR="00D03372">
        <w:rPr>
          <w:rFonts w:asciiTheme="minorHAnsi" w:hAnsiTheme="minorHAnsi"/>
        </w:rPr>
        <w:t>site 1 (used for pre- and post-rain replicates)</w:t>
      </w:r>
      <w:r w:rsidRPr="00331B51">
        <w:rPr>
          <w:rFonts w:asciiTheme="minorHAnsi" w:hAnsiTheme="minorHAnsi"/>
        </w:rPr>
        <w:t xml:space="preserve"> at the at </w:t>
      </w:r>
      <w:r w:rsidR="003C09BC">
        <w:rPr>
          <w:rFonts w:asciiTheme="minorHAnsi" w:hAnsiTheme="minorHAnsi"/>
        </w:rPr>
        <w:t>20°57’12.</w:t>
      </w:r>
      <w:proofErr w:type="gramStart"/>
      <w:r w:rsidR="003C09BC">
        <w:rPr>
          <w:rFonts w:asciiTheme="minorHAnsi" w:hAnsiTheme="minorHAnsi"/>
        </w:rPr>
        <w:t>006”</w:t>
      </w:r>
      <w:r w:rsidR="003C09BC" w:rsidRPr="003C09BC">
        <w:rPr>
          <w:rFonts w:asciiTheme="minorHAnsi" w:hAnsiTheme="minorHAnsi"/>
        </w:rPr>
        <w:t>S</w:t>
      </w:r>
      <w:proofErr w:type="gramEnd"/>
      <w:r w:rsidR="003C09BC">
        <w:rPr>
          <w:rFonts w:asciiTheme="minorHAnsi" w:hAnsiTheme="minorHAnsi"/>
        </w:rPr>
        <w:t xml:space="preserve"> 70°1’10.5996”</w:t>
      </w:r>
      <w:r w:rsidR="003C09BC" w:rsidRPr="003C09BC">
        <w:rPr>
          <w:rFonts w:asciiTheme="minorHAnsi" w:hAnsiTheme="minorHAnsi"/>
        </w:rPr>
        <w:t>W</w:t>
      </w:r>
      <w:r w:rsidRPr="00331B51">
        <w:rPr>
          <w:rFonts w:asciiTheme="minorHAnsi" w:hAnsiTheme="minorHAnsi"/>
        </w:rPr>
        <w:t xml:space="preserve"> </w:t>
      </w:r>
      <w:r w:rsidR="00B17442">
        <w:rPr>
          <w:rFonts w:asciiTheme="minorHAnsi" w:hAnsiTheme="minorHAnsi"/>
        </w:rPr>
        <w:t xml:space="preserve">680m above sea level, </w:t>
      </w:r>
      <w:r w:rsidR="00D03372">
        <w:rPr>
          <w:rFonts w:asciiTheme="minorHAnsi" w:hAnsiTheme="minorHAnsi"/>
        </w:rPr>
        <w:t>site 2</w:t>
      </w:r>
      <w:r w:rsidR="003C09BC">
        <w:rPr>
          <w:rFonts w:asciiTheme="minorHAnsi" w:hAnsiTheme="minorHAnsi"/>
        </w:rPr>
        <w:t xml:space="preserve"> (used only for post-rain samples</w:t>
      </w:r>
      <w:r w:rsidR="00D03372">
        <w:rPr>
          <w:rFonts w:asciiTheme="minorHAnsi" w:hAnsiTheme="minorHAnsi"/>
        </w:rPr>
        <w:t xml:space="preserve">) </w:t>
      </w:r>
      <w:r w:rsidRPr="00331B51">
        <w:rPr>
          <w:rFonts w:asciiTheme="minorHAnsi" w:hAnsiTheme="minorHAnsi"/>
        </w:rPr>
        <w:t xml:space="preserve">at the bottom of that hill at </w:t>
      </w:r>
      <w:r w:rsidR="003C09BC">
        <w:rPr>
          <w:rFonts w:asciiTheme="minorHAnsi" w:hAnsiTheme="minorHAnsi"/>
        </w:rPr>
        <w:t>20°57’8.5212”</w:t>
      </w:r>
      <w:r w:rsidR="003C09BC" w:rsidRPr="003C09BC">
        <w:rPr>
          <w:rFonts w:asciiTheme="minorHAnsi" w:hAnsiTheme="minorHAnsi"/>
        </w:rPr>
        <w:t>S</w:t>
      </w:r>
      <w:r w:rsidR="003C09BC">
        <w:rPr>
          <w:rFonts w:asciiTheme="minorHAnsi" w:hAnsiTheme="minorHAnsi"/>
        </w:rPr>
        <w:t xml:space="preserve"> 70°1’1.2612”</w:t>
      </w:r>
      <w:r w:rsidR="003C09BC" w:rsidRPr="003C09BC">
        <w:rPr>
          <w:rFonts w:asciiTheme="minorHAnsi" w:hAnsiTheme="minorHAnsi"/>
        </w:rPr>
        <w:t>W</w:t>
      </w:r>
      <w:r w:rsidR="00B17442" w:rsidRPr="00B17442">
        <w:rPr>
          <w:rFonts w:asciiTheme="minorHAnsi" w:hAnsiTheme="minorHAnsi"/>
        </w:rPr>
        <w:t xml:space="preserve"> </w:t>
      </w:r>
      <w:r w:rsidR="003C09BC">
        <w:rPr>
          <w:rFonts w:asciiTheme="minorHAnsi" w:hAnsiTheme="minorHAnsi"/>
        </w:rPr>
        <w:t>664m above sea level</w:t>
      </w:r>
      <w:r w:rsidR="00D03372">
        <w:rPr>
          <w:rFonts w:asciiTheme="minorHAnsi" w:hAnsiTheme="minorHAnsi"/>
        </w:rPr>
        <w:t>, and site 3 (sequenced for supplementary sequencing to improve binning results) at 20°55’48.18”</w:t>
      </w:r>
      <w:r w:rsidR="00D03372" w:rsidRPr="001043BF">
        <w:rPr>
          <w:rFonts w:asciiTheme="minorHAnsi" w:hAnsiTheme="minorHAnsi"/>
        </w:rPr>
        <w:t>S</w:t>
      </w:r>
      <w:r w:rsidR="00D03372">
        <w:rPr>
          <w:rFonts w:asciiTheme="minorHAnsi" w:hAnsiTheme="minorHAnsi"/>
        </w:rPr>
        <w:t xml:space="preserve"> 70°0’49.32”</w:t>
      </w:r>
      <w:r w:rsidR="00D03372" w:rsidRPr="001043BF">
        <w:rPr>
          <w:rFonts w:asciiTheme="minorHAnsi" w:hAnsiTheme="minorHAnsi"/>
        </w:rPr>
        <w:t>W</w:t>
      </w:r>
      <w:r w:rsidR="00D03372">
        <w:rPr>
          <w:rFonts w:asciiTheme="minorHAnsi" w:hAnsiTheme="minorHAnsi"/>
        </w:rPr>
        <w:t xml:space="preserve"> 676m above sea level</w:t>
      </w:r>
      <w:r w:rsidRPr="00331B51">
        <w:rPr>
          <w:rFonts w:asciiTheme="minorHAnsi" w:hAnsiTheme="minorHAnsi"/>
        </w:rPr>
        <w:t xml:space="preserve">. At each site, an area approximately 50m by 50m was randomly sampled. </w:t>
      </w:r>
      <w:r w:rsidR="00B666F2">
        <w:rPr>
          <w:rFonts w:asciiTheme="minorHAnsi" w:hAnsiTheme="minorHAnsi"/>
        </w:rPr>
        <w:t>H</w:t>
      </w:r>
      <w:r w:rsidRPr="00331B51">
        <w:rPr>
          <w:rFonts w:asciiTheme="minorHAnsi" w:hAnsiTheme="minorHAnsi"/>
        </w:rPr>
        <w:t xml:space="preserve">alite nodules were randomly broken </w:t>
      </w:r>
      <w:r w:rsidR="00B666F2">
        <w:rPr>
          <w:rFonts w:asciiTheme="minorHAnsi" w:hAnsiTheme="minorHAnsi"/>
        </w:rPr>
        <w:t xml:space="preserve">with a geological hammer </w:t>
      </w:r>
      <w:r w:rsidRPr="00331B51">
        <w:rPr>
          <w:rFonts w:asciiTheme="minorHAnsi" w:hAnsiTheme="minorHAnsi"/>
        </w:rPr>
        <w:t xml:space="preserve">into smaller pieces (&lt;20cm), and pieces of halite with visible green coloration (indicative of colonization), were stored in sterile </w:t>
      </w:r>
      <w:r w:rsidR="00B666F2">
        <w:rPr>
          <w:rFonts w:asciiTheme="minorHAnsi" w:hAnsiTheme="minorHAnsi"/>
        </w:rPr>
        <w:t xml:space="preserve">Whirl-Pack </w:t>
      </w:r>
      <w:r w:rsidRPr="00331B51">
        <w:rPr>
          <w:rFonts w:asciiTheme="minorHAnsi" w:hAnsiTheme="minorHAnsi"/>
        </w:rPr>
        <w:t xml:space="preserve">bags. </w:t>
      </w:r>
      <w:r w:rsidR="003C09BC">
        <w:rPr>
          <w:rFonts w:asciiTheme="minorHAnsi" w:hAnsiTheme="minorHAnsi"/>
        </w:rPr>
        <w:t xml:space="preserve">Colonized halite powder was </w:t>
      </w:r>
      <w:r w:rsidRPr="00331B51">
        <w:rPr>
          <w:rFonts w:asciiTheme="minorHAnsi" w:hAnsiTheme="minorHAnsi"/>
        </w:rPr>
        <w:t xml:space="preserve">pooled from </w:t>
      </w:r>
      <w:r w:rsidR="003C09BC">
        <w:rPr>
          <w:rFonts w:asciiTheme="minorHAnsi" w:hAnsiTheme="minorHAnsi"/>
        </w:rPr>
        <w:t>1-</w:t>
      </w:r>
      <w:r w:rsidRPr="00331B51">
        <w:rPr>
          <w:rFonts w:asciiTheme="minorHAnsi" w:hAnsiTheme="minorHAnsi"/>
        </w:rPr>
        <w:t>3 nodules</w:t>
      </w:r>
      <w:r w:rsidR="003C09BC">
        <w:rPr>
          <w:rFonts w:asciiTheme="minorHAnsi" w:hAnsiTheme="minorHAnsi"/>
        </w:rPr>
        <w:t xml:space="preserve"> until sufficient material was collected</w:t>
      </w:r>
      <w:r w:rsidRPr="00331B51">
        <w:rPr>
          <w:rFonts w:asciiTheme="minorHAnsi" w:hAnsiTheme="minorHAnsi"/>
        </w:rPr>
        <w:t xml:space="preserve">. The halite samples were stored in dark, dry conditions until </w:t>
      </w:r>
      <w:r w:rsidR="00B666F2">
        <w:rPr>
          <w:rFonts w:asciiTheme="minorHAnsi" w:hAnsiTheme="minorHAnsi"/>
        </w:rPr>
        <w:t>DNA</w:t>
      </w:r>
      <w:r w:rsidR="00B666F2" w:rsidRPr="00331B51">
        <w:rPr>
          <w:rFonts w:asciiTheme="minorHAnsi" w:hAnsiTheme="minorHAnsi"/>
        </w:rPr>
        <w:t xml:space="preserve"> </w:t>
      </w:r>
      <w:r w:rsidRPr="00331B51">
        <w:rPr>
          <w:rFonts w:asciiTheme="minorHAnsi" w:hAnsiTheme="minorHAnsi"/>
        </w:rPr>
        <w:t>extraction in the lab.</w:t>
      </w:r>
    </w:p>
    <w:p w14:paraId="7A982F5A" w14:textId="77777777" w:rsidR="000051E8" w:rsidRPr="00331B51" w:rsidRDefault="000051E8" w:rsidP="000051E8">
      <w:pPr>
        <w:rPr>
          <w:rFonts w:asciiTheme="minorHAnsi" w:hAnsiTheme="minorHAnsi"/>
        </w:rPr>
      </w:pPr>
    </w:p>
    <w:p w14:paraId="3B5D991D" w14:textId="26B4F656" w:rsidR="000051E8" w:rsidRPr="00331B51" w:rsidRDefault="000051E8" w:rsidP="000051E8">
      <w:pPr>
        <w:rPr>
          <w:rFonts w:asciiTheme="minorHAnsi" w:hAnsiTheme="minorHAnsi"/>
          <w:b/>
        </w:rPr>
      </w:pPr>
      <w:r w:rsidRPr="00331B51">
        <w:rPr>
          <w:rFonts w:asciiTheme="minorHAnsi" w:hAnsiTheme="minorHAnsi"/>
          <w:b/>
        </w:rPr>
        <w:t xml:space="preserve">Cell </w:t>
      </w:r>
      <w:r w:rsidR="007E0F2A">
        <w:rPr>
          <w:rFonts w:asciiTheme="minorHAnsi" w:hAnsiTheme="minorHAnsi"/>
          <w:b/>
        </w:rPr>
        <w:t xml:space="preserve">and DNA </w:t>
      </w:r>
      <w:r w:rsidRPr="00331B51">
        <w:rPr>
          <w:rFonts w:asciiTheme="minorHAnsi" w:hAnsiTheme="minorHAnsi"/>
          <w:b/>
        </w:rPr>
        <w:t>extraction</w:t>
      </w:r>
    </w:p>
    <w:p w14:paraId="723C6E43" w14:textId="484E2BF0" w:rsidR="000051E8" w:rsidRPr="007E0F2A" w:rsidRDefault="000051E8" w:rsidP="000051E8">
      <w:pPr>
        <w:rPr>
          <w:rFonts w:asciiTheme="minorHAnsi" w:eastAsia="Times New Roman" w:hAnsiTheme="minorHAnsi"/>
        </w:rPr>
      </w:pPr>
      <w:r w:rsidRPr="00331B51">
        <w:rPr>
          <w:rFonts w:asciiTheme="minorHAnsi" w:hAnsiTheme="minorHAnsi"/>
        </w:rPr>
        <w:t xml:space="preserve">Using a dull sterilized knife, the halite pieces with visible green colonization were manually scraped to extract a green powder. Because the halites are comprised of primarily </w:t>
      </w:r>
      <w:proofErr w:type="spellStart"/>
      <w:r w:rsidRPr="00331B51">
        <w:rPr>
          <w:rFonts w:asciiTheme="minorHAnsi" w:hAnsiTheme="minorHAnsi"/>
        </w:rPr>
        <w:t>NaCl</w:t>
      </w:r>
      <w:proofErr w:type="spellEnd"/>
      <w:r w:rsidRPr="00331B51">
        <w:rPr>
          <w:rFonts w:asciiTheme="minorHAnsi" w:hAnsiTheme="minorHAnsi"/>
        </w:rPr>
        <w:t xml:space="preserve"> salt, the powder could be dissolved in water to release the cells. In a 50ml falcon tube, 2g of halite powder was mixed with 2ml of 20% </w:t>
      </w:r>
      <w:proofErr w:type="spellStart"/>
      <w:r w:rsidRPr="00331B51">
        <w:rPr>
          <w:rFonts w:asciiTheme="minorHAnsi" w:hAnsiTheme="minorHAnsi"/>
        </w:rPr>
        <w:t>NaCl</w:t>
      </w:r>
      <w:proofErr w:type="spellEnd"/>
      <w:r w:rsidRPr="00331B51">
        <w:rPr>
          <w:rFonts w:asciiTheme="minorHAnsi" w:hAnsiTheme="minorHAnsi"/>
        </w:rPr>
        <w:t xml:space="preserve">. After a 5-minute </w:t>
      </w:r>
      <w:proofErr w:type="gramStart"/>
      <w:r w:rsidRPr="00331B51">
        <w:rPr>
          <w:rFonts w:asciiTheme="minorHAnsi" w:hAnsiTheme="minorHAnsi"/>
        </w:rPr>
        <w:t>acclimation  period</w:t>
      </w:r>
      <w:proofErr w:type="gramEnd"/>
      <w:r w:rsidRPr="00331B51">
        <w:rPr>
          <w:rFonts w:asciiTheme="minorHAnsi" w:hAnsiTheme="minorHAnsi"/>
        </w:rPr>
        <w:t xml:space="preserve">, 6ml of ultrapure water was added with a syringe, adding the water drop wise over the course of 2 minutes while vigorously mixing the halite mixture to prevent cell lysis due to osmotic shock. The mixture was left for two minutes to allow larger </w:t>
      </w:r>
      <w:proofErr w:type="spellStart"/>
      <w:r w:rsidRPr="00331B51">
        <w:rPr>
          <w:rFonts w:asciiTheme="minorHAnsi" w:hAnsiTheme="minorHAnsi"/>
        </w:rPr>
        <w:t>debree</w:t>
      </w:r>
      <w:proofErr w:type="spellEnd"/>
      <w:r w:rsidRPr="00331B51">
        <w:rPr>
          <w:rFonts w:asciiTheme="minorHAnsi" w:hAnsiTheme="minorHAnsi"/>
        </w:rPr>
        <w:t xml:space="preserve"> to settle, and then the supernatant was transferred to a new 50ml tube. The cells in the suspension were then spun down in a centrifuge at 8000g for 10 minutes. The cell pellet was suspended again by using 500ul of the supernatant, and transferred to a 1.5ml </w:t>
      </w:r>
      <w:r w:rsidR="00DE6A61">
        <w:rPr>
          <w:rFonts w:asciiTheme="minorHAnsi" w:hAnsiTheme="minorHAnsi"/>
        </w:rPr>
        <w:t>tube, where the cells were spun</w:t>
      </w:r>
      <w:r w:rsidRPr="00331B51">
        <w:rPr>
          <w:rFonts w:asciiTheme="minorHAnsi" w:hAnsiTheme="minorHAnsi"/>
        </w:rPr>
        <w:t xml:space="preserve"> down one more time at 13000g for 10 minutes. The supernatant was discarded and the resulting pellet was stored at -20</w:t>
      </w:r>
      <w:r w:rsidRPr="00331B51">
        <w:rPr>
          <w:rFonts w:asciiTheme="minorHAnsi" w:eastAsia="Times New Roman" w:hAnsiTheme="minorHAnsi"/>
          <w:color w:val="222222"/>
          <w:shd w:val="clear" w:color="auto" w:fill="FFFFFF"/>
        </w:rPr>
        <w:t>°C</w:t>
      </w:r>
      <w:r w:rsidRPr="00331B51">
        <w:rPr>
          <w:rFonts w:asciiTheme="minorHAnsi" w:hAnsiTheme="minorHAnsi"/>
        </w:rPr>
        <w:t>.</w:t>
      </w:r>
      <w:r w:rsidR="007E0F2A">
        <w:rPr>
          <w:rFonts w:asciiTheme="minorHAnsi" w:eastAsia="Times New Roman" w:hAnsiTheme="minorHAnsi"/>
        </w:rPr>
        <w:t xml:space="preserve"> </w:t>
      </w:r>
      <w:r w:rsidRPr="00331B51">
        <w:rPr>
          <w:rFonts w:asciiTheme="minorHAnsi" w:hAnsiTheme="minorHAnsi"/>
        </w:rPr>
        <w:t xml:space="preserve">The DNA was extracted from the cells by using the </w:t>
      </w:r>
      <w:proofErr w:type="spellStart"/>
      <w:r w:rsidRPr="00331B51">
        <w:rPr>
          <w:rFonts w:asciiTheme="minorHAnsi" w:hAnsiTheme="minorHAnsi"/>
        </w:rPr>
        <w:t>DNAeasy</w:t>
      </w:r>
      <w:proofErr w:type="spellEnd"/>
      <w:r w:rsidRPr="00331B51">
        <w:rPr>
          <w:rFonts w:asciiTheme="minorHAnsi" w:hAnsiTheme="minorHAnsi"/>
        </w:rPr>
        <w:t xml:space="preserve"> </w:t>
      </w:r>
      <w:proofErr w:type="spellStart"/>
      <w:r w:rsidRPr="00331B51">
        <w:rPr>
          <w:rFonts w:asciiTheme="minorHAnsi" w:hAnsiTheme="minorHAnsi"/>
        </w:rPr>
        <w:t>Powersoil</w:t>
      </w:r>
      <w:proofErr w:type="spellEnd"/>
      <w:r w:rsidRPr="00331B51">
        <w:rPr>
          <w:rFonts w:asciiTheme="minorHAnsi" w:hAnsiTheme="minorHAnsi"/>
        </w:rPr>
        <w:t xml:space="preserve"> DNA extraction kit from QIAGEN. 300ul of the liquid in the bead tubes was used to re-suspend the cell pellet and transfer to the bead tube. After addition of 60ul of the C1 buffer, the rest of the </w:t>
      </w:r>
      <w:proofErr w:type="spellStart"/>
      <w:r w:rsidRPr="00331B51">
        <w:rPr>
          <w:rFonts w:asciiTheme="minorHAnsi" w:hAnsiTheme="minorHAnsi"/>
        </w:rPr>
        <w:t>DNAeasy</w:t>
      </w:r>
      <w:proofErr w:type="spellEnd"/>
      <w:r w:rsidRPr="00331B51">
        <w:rPr>
          <w:rFonts w:asciiTheme="minorHAnsi" w:hAnsiTheme="minorHAnsi"/>
        </w:rPr>
        <w:t xml:space="preserve"> protocol was followed without alterations. The final DNA was eluted in 50ul of C6 elution buffer, and quantified by using the Qubit dsDNA HS Assay Kit from Invitrogen.</w:t>
      </w:r>
    </w:p>
    <w:p w14:paraId="135EE92B" w14:textId="77777777" w:rsidR="000051E8" w:rsidRPr="00331B51" w:rsidRDefault="000051E8" w:rsidP="000051E8">
      <w:pPr>
        <w:rPr>
          <w:rFonts w:asciiTheme="minorHAnsi" w:hAnsiTheme="minorHAnsi"/>
        </w:rPr>
      </w:pPr>
    </w:p>
    <w:p w14:paraId="3B23CE98" w14:textId="77777777" w:rsidR="000051E8" w:rsidRPr="00331B51" w:rsidRDefault="000051E8" w:rsidP="000051E8">
      <w:pPr>
        <w:rPr>
          <w:rFonts w:asciiTheme="minorHAnsi" w:hAnsiTheme="minorHAnsi"/>
          <w:b/>
        </w:rPr>
      </w:pPr>
      <w:r w:rsidRPr="00331B51">
        <w:rPr>
          <w:rFonts w:asciiTheme="minorHAnsi" w:hAnsiTheme="minorHAnsi"/>
          <w:b/>
        </w:rPr>
        <w:t>Ribosomal amplicon library preparation</w:t>
      </w:r>
    </w:p>
    <w:p w14:paraId="67B96AFE" w14:textId="2C5513E1" w:rsidR="000051E8" w:rsidRPr="00331B51" w:rsidRDefault="001520BA" w:rsidP="000051E8">
      <w:pPr>
        <w:rPr>
          <w:rFonts w:asciiTheme="minorHAnsi" w:eastAsia="Times New Roman" w:hAnsiTheme="minorHAnsi"/>
          <w:color w:val="222222"/>
          <w:shd w:val="clear" w:color="auto" w:fill="FFFFFF"/>
        </w:rPr>
      </w:pPr>
      <w:ins w:id="1" w:author="Jocelyne DiRuggiero" w:date="2018-07-10T16:51:00Z">
        <w:r>
          <w:rPr>
            <w:rFonts w:asciiTheme="minorHAnsi" w:hAnsiTheme="minorHAnsi"/>
          </w:rPr>
          <w:t>T</w:t>
        </w:r>
      </w:ins>
      <w:r w:rsidR="000051E8" w:rsidRPr="00331B51">
        <w:rPr>
          <w:rFonts w:asciiTheme="minorHAnsi" w:hAnsiTheme="minorHAnsi"/>
        </w:rPr>
        <w:t>he V4 region of the</w:t>
      </w:r>
      <w:r w:rsidR="000051E8" w:rsidRPr="003C09BC">
        <w:rPr>
          <w:rFonts w:asciiTheme="minorHAnsi" w:hAnsiTheme="minorHAnsi"/>
        </w:rPr>
        <w:t xml:space="preserve"> community 16S ribosomal DNA was amplified with 515F </w:t>
      </w:r>
      <w:r w:rsidR="003C09BC" w:rsidRPr="003C09BC">
        <w:rPr>
          <w:rFonts w:asciiTheme="minorHAnsi" w:hAnsiTheme="minorHAnsi"/>
        </w:rPr>
        <w:t>(</w:t>
      </w:r>
      <w:r w:rsidR="003C09BC" w:rsidRPr="003C09BC">
        <w:rPr>
          <w:rFonts w:asciiTheme="minorHAnsi" w:hAnsiTheme="minorHAnsi" w:cs="Arial"/>
          <w:color w:val="0A2850"/>
        </w:rPr>
        <w:t>ACACGACGCTCTTCCGATCTGTGYCAGCMGCCGCGGTAA</w:t>
      </w:r>
      <w:r w:rsidR="003C09BC" w:rsidRPr="003C09BC">
        <w:rPr>
          <w:rFonts w:asciiTheme="minorHAnsi" w:hAnsiTheme="minorHAnsi"/>
        </w:rPr>
        <w:t xml:space="preserve">) </w:t>
      </w:r>
      <w:r w:rsidR="000051E8" w:rsidRPr="003C09BC">
        <w:rPr>
          <w:rFonts w:asciiTheme="minorHAnsi" w:hAnsiTheme="minorHAnsi"/>
        </w:rPr>
        <w:t xml:space="preserve">and 926R </w:t>
      </w:r>
      <w:r w:rsidR="003C09BC" w:rsidRPr="003C09BC">
        <w:rPr>
          <w:rFonts w:asciiTheme="minorHAnsi" w:hAnsiTheme="minorHAnsi"/>
        </w:rPr>
        <w:t>(</w:t>
      </w:r>
      <w:r w:rsidR="003C09BC" w:rsidRPr="003C09BC">
        <w:rPr>
          <w:rFonts w:asciiTheme="minorHAnsi" w:hAnsiTheme="minorHAnsi" w:cs="Arial"/>
          <w:color w:val="0A2850"/>
        </w:rPr>
        <w:t>CGGCATTCCTGCTGAACCGCTCTTCCGATCTCCGYCAATTYMTTTRAGTTT</w:t>
      </w:r>
      <w:r w:rsidR="003C09BC" w:rsidRPr="003C09BC">
        <w:rPr>
          <w:rFonts w:asciiTheme="minorHAnsi" w:hAnsiTheme="minorHAnsi"/>
        </w:rPr>
        <w:t xml:space="preserve">) </w:t>
      </w:r>
      <w:r w:rsidR="000051E8" w:rsidRPr="003C09BC">
        <w:rPr>
          <w:rFonts w:asciiTheme="minorHAnsi" w:hAnsiTheme="minorHAnsi"/>
        </w:rPr>
        <w:t xml:space="preserve">primers using the </w:t>
      </w:r>
      <w:proofErr w:type="spellStart"/>
      <w:r w:rsidR="000051E8" w:rsidRPr="003C09BC">
        <w:rPr>
          <w:rFonts w:asciiTheme="minorHAnsi" w:hAnsiTheme="minorHAnsi"/>
        </w:rPr>
        <w:t>Phusion</w:t>
      </w:r>
      <w:proofErr w:type="spellEnd"/>
      <w:r w:rsidR="000051E8" w:rsidRPr="003C09BC">
        <w:rPr>
          <w:rFonts w:asciiTheme="minorHAnsi" w:hAnsiTheme="minorHAnsi"/>
        </w:rPr>
        <w:t xml:space="preserve"> High-Fidelity</w:t>
      </w:r>
      <w:r w:rsidR="000051E8" w:rsidRPr="00331B51">
        <w:rPr>
          <w:rFonts w:asciiTheme="minorHAnsi" w:hAnsiTheme="minorHAnsi"/>
        </w:rPr>
        <w:t xml:space="preserve"> PCR kit </w:t>
      </w:r>
      <w:ins w:id="2" w:author="Jocelyne DiRuggiero" w:date="2018-07-10T16:51:00Z">
        <w:r>
          <w:rPr>
            <w:rFonts w:asciiTheme="minorHAnsi" w:hAnsiTheme="minorHAnsi"/>
          </w:rPr>
          <w:t>(</w:t>
        </w:r>
      </w:ins>
      <w:r w:rsidR="000051E8" w:rsidRPr="00331B51">
        <w:rPr>
          <w:rFonts w:asciiTheme="minorHAnsi" w:hAnsiTheme="minorHAnsi"/>
        </w:rPr>
        <w:t xml:space="preserve">New England </w:t>
      </w:r>
      <w:proofErr w:type="spellStart"/>
      <w:r w:rsidR="000051E8" w:rsidRPr="00331B51">
        <w:rPr>
          <w:rFonts w:asciiTheme="minorHAnsi" w:hAnsiTheme="minorHAnsi"/>
        </w:rPr>
        <w:t>BioLabs</w:t>
      </w:r>
      <w:proofErr w:type="spellEnd"/>
      <w:ins w:id="3" w:author="Jocelyne DiRuggiero" w:date="2018-07-10T16:51:00Z">
        <w:r>
          <w:rPr>
            <w:rFonts w:asciiTheme="minorHAnsi" w:hAnsiTheme="minorHAnsi"/>
          </w:rPr>
          <w:t>)</w:t>
        </w:r>
      </w:ins>
      <w:r w:rsidR="000051E8" w:rsidRPr="00331B51">
        <w:rPr>
          <w:rFonts w:asciiTheme="minorHAnsi" w:hAnsiTheme="minorHAnsi"/>
        </w:rPr>
        <w:t xml:space="preserve">. The PCR mixture was put together according to the kit specifications with a total reaction volume of 50ul, and using the recommended DMSO component. 40ng of environmental DNA was used as the template. The PCR was performed with the following cycle: </w:t>
      </w:r>
      <w:r w:rsidR="000051E8" w:rsidRPr="00331B51">
        <w:rPr>
          <w:rFonts w:asciiTheme="minorHAnsi" w:eastAsia="Times New Roman" w:hAnsiTheme="minorHAnsi"/>
        </w:rPr>
        <w:t xml:space="preserve">30 seconds at 98°C, followed by 20 cycles of 10 seconds at 98°C, 15 seconds at 55°C and 15 seconds at 72°C, and with a final step of 5 min at 72°C. </w:t>
      </w:r>
      <w:r w:rsidR="000051E8" w:rsidRPr="00331B51">
        <w:rPr>
          <w:rFonts w:asciiTheme="minorHAnsi" w:hAnsiTheme="minorHAnsi"/>
        </w:rPr>
        <w:t xml:space="preserve">10ul of the reaction was run out on a 2% agarose gel using the 1kb Plus DNA Ladder kit from New England </w:t>
      </w:r>
      <w:proofErr w:type="spellStart"/>
      <w:r w:rsidR="000051E8" w:rsidRPr="00331B51">
        <w:rPr>
          <w:rFonts w:asciiTheme="minorHAnsi" w:hAnsiTheme="minorHAnsi"/>
        </w:rPr>
        <w:t>BioLabs</w:t>
      </w:r>
      <w:proofErr w:type="spellEnd"/>
      <w:r w:rsidR="000051E8" w:rsidRPr="00331B51">
        <w:rPr>
          <w:rFonts w:asciiTheme="minorHAnsi" w:hAnsiTheme="minorHAnsi"/>
        </w:rPr>
        <w:t xml:space="preserve"> to verify that the reaction worked. If viable ~411bp amplicons were produced, the product was then cleaned up with DNA-binding Sera-Mag </w:t>
      </w:r>
      <w:proofErr w:type="spellStart"/>
      <w:r w:rsidR="000051E8" w:rsidRPr="00331B51">
        <w:rPr>
          <w:rFonts w:asciiTheme="minorHAnsi" w:hAnsiTheme="minorHAnsi"/>
        </w:rPr>
        <w:t>SpeedBeads</w:t>
      </w:r>
      <w:proofErr w:type="spellEnd"/>
      <w:r w:rsidR="000051E8" w:rsidRPr="00331B51">
        <w:rPr>
          <w:rFonts w:asciiTheme="minorHAnsi" w:hAnsiTheme="minorHAnsi"/>
        </w:rPr>
        <w:t xml:space="preserve"> from GE </w:t>
      </w:r>
      <w:proofErr w:type="spellStart"/>
      <w:r w:rsidR="000051E8" w:rsidRPr="00331B51">
        <w:rPr>
          <w:rFonts w:asciiTheme="minorHAnsi" w:hAnsiTheme="minorHAnsi"/>
        </w:rPr>
        <w:lastRenderedPageBreak/>
        <w:t>Healthcase</w:t>
      </w:r>
      <w:proofErr w:type="spellEnd"/>
      <w:r w:rsidR="000051E8" w:rsidRPr="00331B51">
        <w:rPr>
          <w:rFonts w:asciiTheme="minorHAnsi" w:hAnsiTheme="minorHAnsi"/>
        </w:rPr>
        <w:t xml:space="preserve"> Life Sciences. 40ul of Sera-Mag beads were added to the remaining 40ul of PCR product and incubated 5 minutes at room temperature. The tubes were then placed on a magnetic rack for 3 minutes and then the beads were washed gently 2 times with 200ul of 80% ethanol. After drying the beads for 5 minutes, the DNA was eluted in 20ul of </w:t>
      </w:r>
      <w:proofErr w:type="spellStart"/>
      <w:r w:rsidR="000051E8" w:rsidRPr="00331B51">
        <w:rPr>
          <w:rFonts w:asciiTheme="minorHAnsi" w:hAnsiTheme="minorHAnsi"/>
        </w:rPr>
        <w:t>UltraPure</w:t>
      </w:r>
      <w:proofErr w:type="spellEnd"/>
      <w:r w:rsidR="000051E8" w:rsidRPr="00331B51">
        <w:rPr>
          <w:rFonts w:asciiTheme="minorHAnsi" w:hAnsiTheme="minorHAnsi"/>
        </w:rPr>
        <w:t xml:space="preserve"> water for 3 minutes.</w:t>
      </w:r>
      <w:r w:rsidR="000051E8" w:rsidRPr="00331B51">
        <w:rPr>
          <w:rFonts w:asciiTheme="minorHAnsi" w:eastAsia="Times New Roman" w:hAnsiTheme="minorHAnsi"/>
          <w:color w:val="222222"/>
          <w:shd w:val="clear" w:color="auto" w:fill="FFFFFF"/>
        </w:rPr>
        <w:t xml:space="preserve"> </w:t>
      </w:r>
      <w:proofErr w:type="spellStart"/>
      <w:r w:rsidR="000051E8" w:rsidRPr="00331B51">
        <w:rPr>
          <w:rFonts w:asciiTheme="minorHAnsi" w:hAnsiTheme="minorHAnsi"/>
        </w:rPr>
        <w:t>MiSeq</w:t>
      </w:r>
      <w:proofErr w:type="spellEnd"/>
      <w:r w:rsidR="000051E8" w:rsidRPr="00331B51">
        <w:rPr>
          <w:rFonts w:asciiTheme="minorHAnsi" w:hAnsiTheme="minorHAnsi"/>
        </w:rPr>
        <w:t xml:space="preserve"> sequencing adapters and unique barcodes were then added to the purified rDNA amplicons with a second PCR reaction. Finally, the samples were quantified again with the Qubit dsDNA HS Assay Kit from Invitrogen, pooled together to equal molarity, and sequenced on a </w:t>
      </w:r>
      <w:proofErr w:type="spellStart"/>
      <w:r w:rsidR="000051E8" w:rsidRPr="00331B51">
        <w:rPr>
          <w:rFonts w:asciiTheme="minorHAnsi" w:hAnsiTheme="minorHAnsi"/>
        </w:rPr>
        <w:t>MiSeq</w:t>
      </w:r>
      <w:proofErr w:type="spellEnd"/>
      <w:r w:rsidR="000051E8" w:rsidRPr="00331B51">
        <w:rPr>
          <w:rFonts w:asciiTheme="minorHAnsi" w:hAnsiTheme="minorHAnsi"/>
        </w:rPr>
        <w:t xml:space="preserve"> </w:t>
      </w:r>
      <w:ins w:id="4" w:author="Jocelyne DiRuggiero" w:date="2018-07-10T18:54:00Z">
        <w:r w:rsidR="00CE4DC5">
          <w:rPr>
            <w:rFonts w:asciiTheme="minorHAnsi" w:hAnsiTheme="minorHAnsi"/>
          </w:rPr>
          <w:t xml:space="preserve">Illumina platform </w:t>
        </w:r>
        <w:proofErr w:type="spellStart"/>
        <w:r w:rsidR="00CE4DC5">
          <w:rPr>
            <w:rFonts w:asciiTheme="minorHAnsi" w:hAnsiTheme="minorHAnsi"/>
          </w:rPr>
          <w:t>at</w:t>
        </w:r>
        <w:proofErr w:type="gramStart"/>
        <w:r w:rsidR="00CE4DC5">
          <w:rPr>
            <w:rFonts w:asciiTheme="minorHAnsi" w:hAnsiTheme="minorHAnsi"/>
          </w:rPr>
          <w:t xml:space="preserve">   (</w:t>
        </w:r>
        <w:proofErr w:type="gramEnd"/>
        <w:r w:rsidR="00CE4DC5">
          <w:rPr>
            <w:rFonts w:asciiTheme="minorHAnsi" w:hAnsiTheme="minorHAnsi"/>
          </w:rPr>
          <w:t>see</w:t>
        </w:r>
        <w:proofErr w:type="spellEnd"/>
        <w:r w:rsidR="00CE4DC5">
          <w:rPr>
            <w:rFonts w:asciiTheme="minorHAnsi" w:hAnsiTheme="minorHAnsi"/>
          </w:rPr>
          <w:t xml:space="preserve"> Victoria paper) </w:t>
        </w:r>
      </w:ins>
      <w:r w:rsidR="000051E8" w:rsidRPr="00331B51">
        <w:rPr>
          <w:rFonts w:asciiTheme="minorHAnsi" w:hAnsiTheme="minorHAnsi"/>
        </w:rPr>
        <w:t>sequencer.</w:t>
      </w:r>
      <w:ins w:id="5" w:author="Jocelyne DiRuggiero" w:date="2018-07-10T18:48:00Z">
        <w:r w:rsidR="00E53B67">
          <w:rPr>
            <w:rFonts w:asciiTheme="minorHAnsi" w:hAnsiTheme="minorHAnsi"/>
          </w:rPr>
          <w:t xml:space="preserve"> Where? How? </w:t>
        </w:r>
      </w:ins>
    </w:p>
    <w:p w14:paraId="4F4A80F1" w14:textId="77777777" w:rsidR="000051E8" w:rsidRPr="00331B51" w:rsidRDefault="000051E8" w:rsidP="000051E8">
      <w:pPr>
        <w:rPr>
          <w:rFonts w:asciiTheme="minorHAnsi" w:hAnsiTheme="minorHAnsi"/>
        </w:rPr>
      </w:pPr>
    </w:p>
    <w:p w14:paraId="4876BBCE" w14:textId="79F85F2A" w:rsidR="00E53B67" w:rsidRDefault="000051E8" w:rsidP="000051E8">
      <w:pPr>
        <w:rPr>
          <w:ins w:id="6" w:author="Jocelyne DiRuggiero" w:date="2018-07-10T18:48:00Z"/>
          <w:rFonts w:asciiTheme="minorHAnsi" w:hAnsiTheme="minorHAnsi"/>
        </w:rPr>
      </w:pPr>
      <w:r w:rsidRPr="00331B51">
        <w:rPr>
          <w:rFonts w:asciiTheme="minorHAnsi" w:hAnsiTheme="minorHAnsi"/>
          <w:b/>
        </w:rPr>
        <w:t>Amplicon sequencing analysis pipeline</w:t>
      </w:r>
    </w:p>
    <w:p w14:paraId="58D36FF2" w14:textId="3B668125" w:rsidR="000051E8" w:rsidRPr="00331B51" w:rsidRDefault="000051E8" w:rsidP="000051E8">
      <w:pPr>
        <w:rPr>
          <w:rFonts w:asciiTheme="minorHAnsi" w:hAnsiTheme="minorHAnsi"/>
        </w:rPr>
      </w:pPr>
      <w:r w:rsidRPr="00331B51">
        <w:rPr>
          <w:rFonts w:asciiTheme="minorHAnsi" w:hAnsiTheme="minorHAnsi"/>
        </w:rPr>
        <w:t xml:space="preserve">The de-multiplexed and quality trimmed 16S amplicon reads from the </w:t>
      </w:r>
      <w:proofErr w:type="spellStart"/>
      <w:r w:rsidRPr="00331B51">
        <w:rPr>
          <w:rFonts w:asciiTheme="minorHAnsi" w:hAnsiTheme="minorHAnsi"/>
        </w:rPr>
        <w:t>MiSeq</w:t>
      </w:r>
      <w:proofErr w:type="spellEnd"/>
      <w:r w:rsidRPr="00331B51">
        <w:rPr>
          <w:rFonts w:asciiTheme="minorHAnsi" w:hAnsiTheme="minorHAnsi"/>
        </w:rPr>
        <w:t xml:space="preserve"> sequencer were processed with </w:t>
      </w:r>
      <w:proofErr w:type="spellStart"/>
      <w:r w:rsidRPr="00331B51">
        <w:rPr>
          <w:rFonts w:asciiTheme="minorHAnsi" w:hAnsiTheme="minorHAnsi"/>
        </w:rPr>
        <w:t>MacQIIME</w:t>
      </w:r>
      <w:proofErr w:type="spellEnd"/>
      <w:r w:rsidRPr="00331B51">
        <w:rPr>
          <w:rFonts w:asciiTheme="minorHAnsi" w:hAnsiTheme="minorHAnsi"/>
        </w:rPr>
        <w:t xml:space="preserve"> v1.9.1</w:t>
      </w:r>
      <w:r w:rsidR="00854C90" w:rsidRPr="00331B51">
        <w:rPr>
          <w:rFonts w:asciiTheme="minorHAnsi" w:hAnsiTheme="minorHAnsi"/>
        </w:rPr>
        <w:t xml:space="preserve"> </w:t>
      </w:r>
      <w:r w:rsidR="00FA024C">
        <w:rPr>
          <w:rFonts w:asciiTheme="minorHAnsi" w:hAnsiTheme="minorHAnsi"/>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1043BF">
        <w:rPr>
          <w:rFonts w:asciiTheme="minorHAnsi" w:hAnsiTheme="minorHAnsi"/>
        </w:rPr>
        <w:instrText xml:space="preserve"> ADDIN EN.CITE </w:instrText>
      </w:r>
      <w:r w:rsidR="001043BF">
        <w:rPr>
          <w:rFonts w:asciiTheme="minorHAnsi" w:hAnsiTheme="minorHAnsi"/>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1043BF">
        <w:rPr>
          <w:rFonts w:asciiTheme="minorHAnsi" w:hAnsiTheme="minorHAnsi"/>
        </w:rPr>
        <w:instrText xml:space="preserve"> ADDIN EN.CITE.DATA </w:instrText>
      </w:r>
      <w:r w:rsidR="001043BF">
        <w:rPr>
          <w:rFonts w:asciiTheme="minorHAnsi" w:hAnsiTheme="minorHAnsi"/>
        </w:rPr>
      </w:r>
      <w:r w:rsidR="001043BF">
        <w:rPr>
          <w:rFonts w:asciiTheme="minorHAnsi" w:hAnsiTheme="minorHAnsi"/>
        </w:rPr>
        <w:fldChar w:fldCharType="end"/>
      </w:r>
      <w:r w:rsidR="00FA024C">
        <w:rPr>
          <w:rFonts w:asciiTheme="minorHAnsi" w:hAnsiTheme="minorHAnsi"/>
        </w:rPr>
        <w:fldChar w:fldCharType="separate"/>
      </w:r>
      <w:r w:rsidR="001043BF">
        <w:rPr>
          <w:rFonts w:asciiTheme="minorHAnsi" w:hAnsiTheme="minorHAnsi"/>
          <w:noProof/>
        </w:rPr>
        <w:t>[26]</w:t>
      </w:r>
      <w:r w:rsidR="00FA024C">
        <w:rPr>
          <w:rFonts w:asciiTheme="minorHAnsi" w:hAnsiTheme="minorHAnsi"/>
        </w:rPr>
        <w:fldChar w:fldCharType="end"/>
      </w:r>
      <w:r w:rsidRPr="00331B51">
        <w:rPr>
          <w:rFonts w:asciiTheme="minorHAnsi" w:hAnsiTheme="minorHAnsi"/>
        </w:rPr>
        <w:t xml:space="preserve">. </w:t>
      </w:r>
      <w:r w:rsidR="00854C90" w:rsidRPr="00331B51">
        <w:rPr>
          <w:rFonts w:asciiTheme="minorHAnsi" w:hAnsiTheme="minorHAnsi"/>
        </w:rPr>
        <w:t xml:space="preserve">The samples from the two sites described in this paper (main and supplementary) were processed separately. </w:t>
      </w:r>
      <w:r w:rsidRPr="00331B51">
        <w:rPr>
          <w:rFonts w:asciiTheme="minorHAnsi" w:hAnsiTheme="minorHAnsi"/>
        </w:rPr>
        <w:t xml:space="preserve">The reads were clustered into OTUs at a 97% similarity cutoff with the pick_open_reference_otus.py function (with --suppress_step4 option), using the SILVA 123 database </w:t>
      </w:r>
      <w:r w:rsidR="00FA024C">
        <w:rPr>
          <w:rFonts w:asciiTheme="minorHAnsi" w:hAnsiTheme="minorHAnsi"/>
        </w:rPr>
        <w:fldChar w:fldCharType="begin"/>
      </w:r>
      <w:r w:rsidR="001043BF">
        <w:rPr>
          <w:rFonts w:asciiTheme="minorHAnsi" w:hAnsiTheme="minorHAnsi"/>
        </w:rPr>
        <w:instrText xml:space="preserve"> ADDIN EN.CITE &lt;EndNote&gt;&lt;Cite&gt;&lt;Author&gt;Quast&lt;/Author&gt;&lt;Year&gt;2013&lt;/Year&gt;&lt;RecNum&gt;8819&lt;/RecNum&gt;&lt;DisplayText&gt;[27]&lt;/DisplayText&gt;&lt;record&gt;&lt;rec-number&gt;8819&lt;/rec-number&gt;&lt;foreign-keys&gt;&lt;key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FA024C">
        <w:rPr>
          <w:rFonts w:asciiTheme="minorHAnsi" w:hAnsiTheme="minorHAnsi"/>
        </w:rPr>
        <w:fldChar w:fldCharType="separate"/>
      </w:r>
      <w:r w:rsidR="001043BF">
        <w:rPr>
          <w:rFonts w:asciiTheme="minorHAnsi" w:hAnsiTheme="minorHAnsi"/>
          <w:noProof/>
        </w:rPr>
        <w:t>[27]</w:t>
      </w:r>
      <w:r w:rsidR="00FA024C">
        <w:rPr>
          <w:rFonts w:asciiTheme="minorHAnsi" w:hAnsiTheme="minorHAnsi"/>
        </w:rPr>
        <w:fldChar w:fldCharType="end"/>
      </w:r>
      <w:r w:rsidR="00854C90" w:rsidRPr="00331B51">
        <w:rPr>
          <w:rFonts w:asciiTheme="minorHAnsi" w:hAnsiTheme="minorHAnsi"/>
        </w:rPr>
        <w:t xml:space="preserve"> </w:t>
      </w:r>
      <w:r w:rsidRPr="00331B51">
        <w:rPr>
          <w:rFonts w:asciiTheme="minorHAnsi" w:hAnsiTheme="minorHAnsi"/>
        </w:rPr>
        <w:t>release as reference</w:t>
      </w:r>
      <w:r w:rsidR="00854C90" w:rsidRPr="00331B51">
        <w:rPr>
          <w:rFonts w:asciiTheme="minorHAnsi" w:hAnsiTheme="minorHAnsi"/>
        </w:rPr>
        <w:t xml:space="preserve"> and USEARCH v6.1.554 </w:t>
      </w:r>
      <w:r w:rsidR="00FA024C">
        <w:rPr>
          <w:rFonts w:asciiTheme="minorHAnsi" w:hAnsiTheme="minorHAnsi"/>
        </w:rPr>
        <w:fldChar w:fldCharType="begin"/>
      </w:r>
      <w:r w:rsidR="001043BF">
        <w:rPr>
          <w:rFonts w:asciiTheme="minorHAnsi" w:hAnsiTheme="minorHAnsi"/>
        </w:rPr>
        <w:instrText xml:space="preserve"> ADDIN EN.CITE &lt;EndNote&gt;&lt;Cite&gt;&lt;Author&gt;Edgar&lt;/Author&gt;&lt;Year&gt;2010&lt;/Year&gt;&lt;RecNum&gt;6687&lt;/RecNum&gt;&lt;DisplayText&gt;[28]&lt;/DisplayText&gt;&lt;record&gt;&lt;rec-number&gt;6687&lt;/rec-number&gt;&lt;foreign-keys&gt;&lt;key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FA024C">
        <w:rPr>
          <w:rFonts w:asciiTheme="minorHAnsi" w:hAnsiTheme="minorHAnsi"/>
        </w:rPr>
        <w:fldChar w:fldCharType="separate"/>
      </w:r>
      <w:r w:rsidR="001043BF">
        <w:rPr>
          <w:rFonts w:asciiTheme="minorHAnsi" w:hAnsiTheme="minorHAnsi"/>
          <w:noProof/>
        </w:rPr>
        <w:t>[28]</w:t>
      </w:r>
      <w:r w:rsidR="00FA024C">
        <w:rPr>
          <w:rFonts w:asciiTheme="minorHAnsi" w:hAnsiTheme="minorHAnsi"/>
        </w:rPr>
        <w:fldChar w:fldCharType="end"/>
      </w:r>
      <w:r w:rsidRPr="00331B51">
        <w:rPr>
          <w:rFonts w:asciiTheme="minorHAnsi" w:hAnsiTheme="minorHAnsi"/>
        </w:rPr>
        <w:t xml:space="preserve">. </w:t>
      </w:r>
      <w:r w:rsidR="00854C90" w:rsidRPr="00331B51">
        <w:rPr>
          <w:rFonts w:asciiTheme="minorHAnsi" w:hAnsiTheme="minorHAnsi"/>
        </w:rPr>
        <w:t xml:space="preserve">The OTUs were filtered with filter_otus_from_otu_table.py (-n 2 option), resulting in a total of 624 OTUs for the main site (top of hill) and 173 OTUs for the supplementary site (bottom of hill). </w:t>
      </w:r>
      <w:r w:rsidR="00B22E09" w:rsidRPr="00331B51">
        <w:rPr>
          <w:rFonts w:asciiTheme="minorHAnsi" w:hAnsiTheme="minorHAnsi"/>
        </w:rPr>
        <w:t xml:space="preserve">The taxonomic composition of the samples was visualized with summarize_taxa_through_plots.py (default options). The beta diversity metrics of samples in the two sites were compared by first normalizing the OTU tables with normalize_table.py (default options), and then running beta_diversity.py (-m </w:t>
      </w:r>
      <w:proofErr w:type="spellStart"/>
      <w:r w:rsidR="00B22E09" w:rsidRPr="00331B51">
        <w:rPr>
          <w:rFonts w:asciiTheme="minorHAnsi" w:hAnsiTheme="minorHAnsi"/>
        </w:rPr>
        <w:t>unweighted_unifrac</w:t>
      </w:r>
      <w:proofErr w:type="spellEnd"/>
      <w:r w:rsidR="00B22E09" w:rsidRPr="00331B51">
        <w:rPr>
          <w:rFonts w:asciiTheme="minorHAnsi" w:hAnsiTheme="minorHAnsi"/>
        </w:rPr>
        <w:t xml:space="preserve">, </w:t>
      </w:r>
      <w:proofErr w:type="spellStart"/>
      <w:r w:rsidR="00B22E09" w:rsidRPr="00331B51">
        <w:rPr>
          <w:rFonts w:asciiTheme="minorHAnsi" w:hAnsiTheme="minorHAnsi"/>
        </w:rPr>
        <w:t>weighted_unifrac</w:t>
      </w:r>
      <w:proofErr w:type="spellEnd"/>
      <w:r w:rsidR="00B22E09" w:rsidRPr="00331B51">
        <w:rPr>
          <w:rFonts w:asciiTheme="minorHAnsi" w:hAnsiTheme="minorHAnsi"/>
        </w:rPr>
        <w:t xml:space="preserve">). The sample dissimilarity matrices were visualized on </w:t>
      </w:r>
      <w:proofErr w:type="spellStart"/>
      <w:r w:rsidR="00B22E09" w:rsidRPr="00331B51">
        <w:rPr>
          <w:rFonts w:asciiTheme="minorHAnsi" w:hAnsiTheme="minorHAnsi"/>
        </w:rPr>
        <w:t>PCoA</w:t>
      </w:r>
      <w:proofErr w:type="spellEnd"/>
      <w:r w:rsidR="00B22E09" w:rsidRPr="00331B51">
        <w:rPr>
          <w:rFonts w:asciiTheme="minorHAnsi" w:hAnsiTheme="minorHAnsi"/>
        </w:rPr>
        <w:t xml:space="preserve"> plots with principal_coordinates.py (default options, but providing the mapping file with sample information) and </w:t>
      </w:r>
      <w:r w:rsidR="00FC0A2E" w:rsidRPr="00331B51">
        <w:rPr>
          <w:rFonts w:asciiTheme="minorHAnsi" w:hAnsiTheme="minorHAnsi"/>
        </w:rPr>
        <w:t>on</w:t>
      </w:r>
      <w:r w:rsidR="00B22E09" w:rsidRPr="00331B51">
        <w:rPr>
          <w:rFonts w:asciiTheme="minorHAnsi" w:hAnsiTheme="minorHAnsi"/>
        </w:rPr>
        <w:t xml:space="preserve"> heat</w:t>
      </w:r>
      <w:r w:rsidR="00FC0A2E" w:rsidRPr="00331B51">
        <w:rPr>
          <w:rFonts w:asciiTheme="minorHAnsi" w:hAnsiTheme="minorHAnsi"/>
        </w:rPr>
        <w:t xml:space="preserve"> </w:t>
      </w:r>
      <w:r w:rsidR="00B22E09" w:rsidRPr="00331B51">
        <w:rPr>
          <w:rFonts w:asciiTheme="minorHAnsi" w:hAnsiTheme="minorHAnsi"/>
        </w:rPr>
        <w:t xml:space="preserve">maps with </w:t>
      </w:r>
      <w:proofErr w:type="spellStart"/>
      <w:r w:rsidR="00B22E09" w:rsidRPr="00331B51">
        <w:rPr>
          <w:rFonts w:asciiTheme="minorHAnsi" w:hAnsiTheme="minorHAnsi"/>
        </w:rPr>
        <w:t>Seaborn</w:t>
      </w:r>
      <w:proofErr w:type="spellEnd"/>
      <w:r w:rsidR="00B22E09" w:rsidRPr="00331B51">
        <w:rPr>
          <w:rFonts w:asciiTheme="minorHAnsi" w:hAnsiTheme="minorHAnsi"/>
        </w:rPr>
        <w:t xml:space="preserve"> v0.8 </w:t>
      </w:r>
      <w:r w:rsidR="00FA024C">
        <w:rPr>
          <w:rFonts w:asciiTheme="minorHAnsi" w:hAnsiTheme="minorHAnsi"/>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1043BF">
        <w:rPr>
          <w:rFonts w:asciiTheme="minorHAnsi" w:hAnsiTheme="minorHAnsi"/>
        </w:rPr>
        <w:instrText xml:space="preserve"> ADDIN EN.CITE </w:instrText>
      </w:r>
      <w:r w:rsidR="001043BF">
        <w:rPr>
          <w:rFonts w:asciiTheme="minorHAnsi" w:hAnsiTheme="minorHAnsi"/>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1043BF">
        <w:rPr>
          <w:rFonts w:asciiTheme="minorHAnsi" w:hAnsiTheme="minorHAnsi"/>
        </w:rPr>
        <w:instrText xml:space="preserve"> ADDIN EN.CITE.DATA </w:instrText>
      </w:r>
      <w:r w:rsidR="001043BF">
        <w:rPr>
          <w:rFonts w:asciiTheme="minorHAnsi" w:hAnsiTheme="minorHAnsi"/>
        </w:rPr>
      </w:r>
      <w:r w:rsidR="001043BF">
        <w:rPr>
          <w:rFonts w:asciiTheme="minorHAnsi" w:hAnsiTheme="minorHAnsi"/>
        </w:rPr>
        <w:fldChar w:fldCharType="end"/>
      </w:r>
      <w:r w:rsidR="00FA024C">
        <w:rPr>
          <w:rFonts w:asciiTheme="minorHAnsi" w:hAnsiTheme="minorHAnsi"/>
        </w:rPr>
        <w:fldChar w:fldCharType="separate"/>
      </w:r>
      <w:r w:rsidR="001043BF">
        <w:rPr>
          <w:rFonts w:asciiTheme="minorHAnsi" w:hAnsiTheme="minorHAnsi"/>
          <w:noProof/>
        </w:rPr>
        <w:t>[29]</w:t>
      </w:r>
      <w:r w:rsidR="00FA024C">
        <w:rPr>
          <w:rFonts w:asciiTheme="minorHAnsi" w:hAnsiTheme="minorHAnsi"/>
        </w:rPr>
        <w:fldChar w:fldCharType="end"/>
      </w:r>
      <w:r w:rsidR="00FC0A2E" w:rsidRPr="00331B51">
        <w:rPr>
          <w:rFonts w:asciiTheme="minorHAnsi" w:hAnsiTheme="minorHAnsi"/>
        </w:rPr>
        <w:t>.</w:t>
      </w:r>
    </w:p>
    <w:p w14:paraId="13DE189D" w14:textId="77777777" w:rsidR="000051E8" w:rsidRPr="00331B51" w:rsidRDefault="000051E8" w:rsidP="000051E8">
      <w:pPr>
        <w:rPr>
          <w:rFonts w:asciiTheme="minorHAnsi" w:hAnsiTheme="minorHAnsi"/>
        </w:rPr>
      </w:pPr>
    </w:p>
    <w:p w14:paraId="4A62FDD3" w14:textId="77777777" w:rsidR="000051E8" w:rsidRPr="00331B51" w:rsidRDefault="000051E8" w:rsidP="000051E8">
      <w:pPr>
        <w:rPr>
          <w:rFonts w:asciiTheme="minorHAnsi" w:hAnsiTheme="minorHAnsi"/>
          <w:b/>
        </w:rPr>
      </w:pPr>
      <w:r w:rsidRPr="00331B51">
        <w:rPr>
          <w:rFonts w:asciiTheme="minorHAnsi" w:hAnsiTheme="minorHAnsi"/>
          <w:b/>
        </w:rPr>
        <w:t>WMG library preparation</w:t>
      </w:r>
    </w:p>
    <w:p w14:paraId="52B069BC" w14:textId="15AC09D4" w:rsidR="000051E8" w:rsidRPr="00331B51" w:rsidRDefault="000051E8" w:rsidP="000051E8">
      <w:pPr>
        <w:rPr>
          <w:rFonts w:asciiTheme="minorHAnsi" w:hAnsiTheme="minorHAnsi"/>
        </w:rPr>
      </w:pPr>
      <w:r w:rsidRPr="00331B51">
        <w:rPr>
          <w:rFonts w:asciiTheme="minorHAnsi" w:hAnsiTheme="minorHAnsi"/>
        </w:rPr>
        <w:t xml:space="preserve">The whole genome sequencing libraries of the halite DNA were prepared </w:t>
      </w:r>
      <w:r w:rsidR="00CE4DC5">
        <w:rPr>
          <w:rFonts w:asciiTheme="minorHAnsi" w:hAnsiTheme="minorHAnsi"/>
        </w:rPr>
        <w:t>using</w:t>
      </w:r>
      <w:r w:rsidR="00CE4DC5" w:rsidRPr="00331B51">
        <w:rPr>
          <w:rFonts w:asciiTheme="minorHAnsi" w:hAnsiTheme="minorHAnsi"/>
        </w:rPr>
        <w:t xml:space="preserve"> </w:t>
      </w:r>
      <w:r w:rsidRPr="00331B51">
        <w:rPr>
          <w:rFonts w:asciiTheme="minorHAnsi" w:hAnsiTheme="minorHAnsi"/>
        </w:rPr>
        <w:t xml:space="preserve">the KAPA </w:t>
      </w:r>
      <w:proofErr w:type="spellStart"/>
      <w:r w:rsidRPr="00331B51">
        <w:rPr>
          <w:rFonts w:asciiTheme="minorHAnsi" w:hAnsiTheme="minorHAnsi"/>
        </w:rPr>
        <w:t>HyperPlus</w:t>
      </w:r>
      <w:proofErr w:type="spellEnd"/>
      <w:r w:rsidRPr="00331B51">
        <w:rPr>
          <w:rFonts w:asciiTheme="minorHAnsi" w:hAnsiTheme="minorHAnsi"/>
        </w:rPr>
        <w:t xml:space="preserve"> kit </w:t>
      </w:r>
      <w:r w:rsidR="00CE4DC5">
        <w:rPr>
          <w:rFonts w:asciiTheme="minorHAnsi" w:hAnsiTheme="minorHAnsi"/>
        </w:rPr>
        <w:t>(</w:t>
      </w:r>
      <w:r w:rsidRPr="00331B51">
        <w:rPr>
          <w:rFonts w:asciiTheme="minorHAnsi" w:hAnsiTheme="minorHAnsi"/>
        </w:rPr>
        <w:t>Roche</w:t>
      </w:r>
      <w:r w:rsidR="00CE4DC5">
        <w:rPr>
          <w:rFonts w:asciiTheme="minorHAnsi" w:hAnsiTheme="minorHAnsi"/>
        </w:rPr>
        <w:t>)</w:t>
      </w:r>
      <w:r w:rsidRPr="00331B51">
        <w:rPr>
          <w:rFonts w:asciiTheme="minorHAnsi" w:hAnsiTheme="minorHAnsi"/>
        </w:rPr>
        <w:t xml:space="preserve">. The fragmentation was performed on 5ng of input </w:t>
      </w:r>
      <w:proofErr w:type="spellStart"/>
      <w:r w:rsidRPr="00331B51">
        <w:rPr>
          <w:rFonts w:asciiTheme="minorHAnsi" w:hAnsiTheme="minorHAnsi"/>
        </w:rPr>
        <w:t>gDNA</w:t>
      </w:r>
      <w:proofErr w:type="spellEnd"/>
      <w:r w:rsidRPr="00331B51">
        <w:rPr>
          <w:rFonts w:asciiTheme="minorHAnsi" w:hAnsiTheme="minorHAnsi"/>
        </w:rPr>
        <w:t xml:space="preserve"> for 6 minutes to achieve peaks around 800bp. Library amplification was done with dual-index primers for a total of 7 cycles, and the product library was cleaned up 3 times with XP </w:t>
      </w:r>
      <w:proofErr w:type="spellStart"/>
      <w:r w:rsidRPr="00331B51">
        <w:rPr>
          <w:rFonts w:asciiTheme="minorHAnsi" w:hAnsiTheme="minorHAnsi"/>
        </w:rPr>
        <w:t>AMPure</w:t>
      </w:r>
      <w:proofErr w:type="spellEnd"/>
      <w:r w:rsidRPr="00331B51">
        <w:rPr>
          <w:rFonts w:asciiTheme="minorHAnsi" w:hAnsiTheme="minorHAnsi"/>
        </w:rPr>
        <w:t xml:space="preserve"> Beads </w:t>
      </w:r>
      <w:r w:rsidR="00CE4DC5">
        <w:rPr>
          <w:rFonts w:asciiTheme="minorHAnsi" w:hAnsiTheme="minorHAnsi"/>
        </w:rPr>
        <w:t>(</w:t>
      </w:r>
      <w:r w:rsidRPr="00331B51">
        <w:rPr>
          <w:rFonts w:asciiTheme="minorHAnsi" w:hAnsiTheme="minorHAnsi"/>
        </w:rPr>
        <w:t xml:space="preserve">New England </w:t>
      </w:r>
      <w:proofErr w:type="spellStart"/>
      <w:r w:rsidRPr="00331B51">
        <w:rPr>
          <w:rFonts w:asciiTheme="minorHAnsi" w:hAnsiTheme="minorHAnsi"/>
        </w:rPr>
        <w:t>BioLabs</w:t>
      </w:r>
      <w:proofErr w:type="spellEnd"/>
      <w:r w:rsidR="00CE4DC5">
        <w:rPr>
          <w:rFonts w:asciiTheme="minorHAnsi" w:hAnsiTheme="minorHAnsi"/>
        </w:rPr>
        <w:t>)</w:t>
      </w:r>
      <w:r w:rsidRPr="00331B51">
        <w:rPr>
          <w:rFonts w:asciiTheme="minorHAnsi" w:hAnsiTheme="minorHAnsi"/>
        </w:rPr>
        <w:t xml:space="preserve"> with the following bead ratios: 1X ratio (discard unbound), 0.4X (discard beads), and 0.6 (discard unbound). The other steps were performed according to the kit’s recommendations. The final 35 libraries were quantified with Qubit dsDNA HS kit, inspected on a dsDNA HS </w:t>
      </w:r>
      <w:proofErr w:type="spellStart"/>
      <w:r w:rsidRPr="00331B51">
        <w:rPr>
          <w:rFonts w:asciiTheme="minorHAnsi" w:hAnsiTheme="minorHAnsi"/>
        </w:rPr>
        <w:t>Bioanal</w:t>
      </w:r>
      <w:r w:rsidR="00CE4DC5">
        <w:rPr>
          <w:rFonts w:asciiTheme="minorHAnsi" w:hAnsiTheme="minorHAnsi"/>
        </w:rPr>
        <w:t>y</w:t>
      </w:r>
      <w:r w:rsidRPr="00331B51">
        <w:rPr>
          <w:rFonts w:asciiTheme="minorHAnsi" w:hAnsiTheme="minorHAnsi"/>
        </w:rPr>
        <w:t>zer</w:t>
      </w:r>
      <w:proofErr w:type="spellEnd"/>
      <w:r w:rsidRPr="00331B51">
        <w:rPr>
          <w:rFonts w:asciiTheme="minorHAnsi" w:hAnsiTheme="minorHAnsi"/>
        </w:rPr>
        <w:t xml:space="preserve">, pooled to equal molarity, and sequenced on the HiSeq 2000. </w:t>
      </w:r>
    </w:p>
    <w:p w14:paraId="54D52238" w14:textId="77777777" w:rsidR="000051E8" w:rsidRPr="00331B51" w:rsidRDefault="000051E8" w:rsidP="000051E8">
      <w:pPr>
        <w:rPr>
          <w:rFonts w:asciiTheme="minorHAnsi" w:hAnsiTheme="minorHAnsi"/>
        </w:rPr>
      </w:pPr>
    </w:p>
    <w:p w14:paraId="0F8E9EC8" w14:textId="77777777" w:rsidR="000051E8" w:rsidRPr="00331B51" w:rsidRDefault="000051E8" w:rsidP="000051E8">
      <w:pPr>
        <w:rPr>
          <w:rFonts w:asciiTheme="minorHAnsi" w:hAnsiTheme="minorHAnsi"/>
          <w:b/>
        </w:rPr>
      </w:pPr>
      <w:r w:rsidRPr="00331B51">
        <w:rPr>
          <w:rFonts w:asciiTheme="minorHAnsi" w:hAnsiTheme="minorHAnsi"/>
          <w:b/>
        </w:rPr>
        <w:t>WMG sequence data analysis pipeline</w:t>
      </w:r>
    </w:p>
    <w:p w14:paraId="6D6E095D" w14:textId="384FD365" w:rsidR="000051E8" w:rsidRPr="00331B51" w:rsidRDefault="000051E8" w:rsidP="000051E8">
      <w:pPr>
        <w:rPr>
          <w:rFonts w:asciiTheme="minorHAnsi" w:hAnsiTheme="minorHAnsi"/>
        </w:rPr>
      </w:pPr>
      <w:r w:rsidRPr="00331B51">
        <w:rPr>
          <w:rFonts w:asciiTheme="minorHAnsi" w:hAnsiTheme="minorHAnsi"/>
        </w:rPr>
        <w:t>The de-multiplexed WMG sequencing reads were processed with</w:t>
      </w:r>
      <w:r w:rsidR="003C09BC">
        <w:rPr>
          <w:rFonts w:asciiTheme="minorHAnsi" w:hAnsiTheme="minorHAnsi"/>
        </w:rPr>
        <w:t xml:space="preserve"> the complete metaWRAP pipeline </w:t>
      </w:r>
      <w:r w:rsidR="003C09BC">
        <w:rPr>
          <w:rFonts w:asciiTheme="minorHAnsi" w:hAnsiTheme="minorHAnsi"/>
        </w:rPr>
        <w:fldChar w:fldCharType="begin"/>
      </w:r>
      <w:r w:rsidR="001043BF">
        <w:rPr>
          <w:rFonts w:asciiTheme="minorHAnsi" w:hAnsiTheme="minorHAnsi"/>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C09BC">
        <w:rPr>
          <w:rFonts w:asciiTheme="minorHAnsi" w:hAnsiTheme="minorHAnsi"/>
        </w:rPr>
        <w:fldChar w:fldCharType="separate"/>
      </w:r>
      <w:r w:rsidR="001043BF">
        <w:rPr>
          <w:rFonts w:asciiTheme="minorHAnsi" w:hAnsiTheme="minorHAnsi"/>
          <w:noProof/>
        </w:rPr>
        <w:t>[25]</w:t>
      </w:r>
      <w:r w:rsidR="003C09BC">
        <w:rPr>
          <w:rFonts w:asciiTheme="minorHAnsi" w:hAnsiTheme="minorHAnsi"/>
        </w:rPr>
        <w:fldChar w:fldCharType="end"/>
      </w:r>
      <w:r w:rsidR="00CE4DC5">
        <w:rPr>
          <w:rFonts w:asciiTheme="minorHAnsi" w:hAnsiTheme="minorHAnsi"/>
        </w:rPr>
        <w:t xml:space="preserve"> </w:t>
      </w:r>
      <w:r w:rsidRPr="00331B51">
        <w:rPr>
          <w:rFonts w:asciiTheme="minorHAnsi" w:hAnsiTheme="minorHAnsi"/>
        </w:rPr>
        <w:t xml:space="preserve">on a UNIX cluster with 48 cores and 1024GB of RAM available. Read trimming and human contamination removal was done by the metaWRAP </w:t>
      </w:r>
      <w:proofErr w:type="spellStart"/>
      <w:r w:rsidRPr="00331B51">
        <w:rPr>
          <w:rFonts w:asciiTheme="minorHAnsi" w:hAnsiTheme="minorHAnsi"/>
        </w:rPr>
        <w:t>Read_qc</w:t>
      </w:r>
      <w:proofErr w:type="spellEnd"/>
      <w:r w:rsidRPr="00331B51">
        <w:rPr>
          <w:rFonts w:asciiTheme="minorHAnsi" w:hAnsiTheme="minorHAnsi"/>
        </w:rPr>
        <w:t xml:space="preserve"> module (default parameters) on each separate sample. The taxonomic profiling was done on the trimmed reads with the metaWRAP Kraken module (default parameters, standard KRAKEN database). The reads from all samples were co-assembled with the metaWRAP Assembly module (--use-</w:t>
      </w:r>
      <w:proofErr w:type="spellStart"/>
      <w:r w:rsidRPr="00331B51">
        <w:rPr>
          <w:rFonts w:asciiTheme="minorHAnsi" w:hAnsiTheme="minorHAnsi"/>
        </w:rPr>
        <w:t>metastades</w:t>
      </w:r>
      <w:proofErr w:type="spellEnd"/>
      <w:r w:rsidRPr="00331B51">
        <w:rPr>
          <w:rFonts w:asciiTheme="minorHAnsi" w:hAnsiTheme="minorHAnsi"/>
        </w:rPr>
        <w:t xml:space="preserve"> option). For improved </w:t>
      </w:r>
      <w:r w:rsidR="001043BF">
        <w:rPr>
          <w:rFonts w:asciiTheme="minorHAnsi" w:hAnsiTheme="minorHAnsi"/>
        </w:rPr>
        <w:t>assembly and binning of low-coverage community members</w:t>
      </w:r>
      <w:r w:rsidRPr="00331B51">
        <w:rPr>
          <w:rFonts w:asciiTheme="minorHAnsi" w:hAnsiTheme="minorHAnsi"/>
        </w:rPr>
        <w:t xml:space="preserve">, </w:t>
      </w:r>
      <w:r w:rsidR="001043BF">
        <w:rPr>
          <w:rFonts w:asciiTheme="minorHAnsi" w:hAnsiTheme="minorHAnsi"/>
        </w:rPr>
        <w:t xml:space="preserve">reads </w:t>
      </w:r>
      <w:r w:rsidRPr="00331B51">
        <w:rPr>
          <w:rFonts w:asciiTheme="minorHAnsi" w:hAnsiTheme="minorHAnsi"/>
        </w:rPr>
        <w:t>from all the halite samples sequenced in the HiSeq run were pooled toge</w:t>
      </w:r>
      <w:r w:rsidR="00DD11B0">
        <w:rPr>
          <w:rFonts w:asciiTheme="minorHAnsi" w:hAnsiTheme="minorHAnsi"/>
        </w:rPr>
        <w:t>ther</w:t>
      </w:r>
      <w:r w:rsidRPr="00331B51">
        <w:rPr>
          <w:rFonts w:asciiTheme="minorHAnsi" w:hAnsiTheme="minorHAnsi"/>
        </w:rPr>
        <w:t>. The co-</w:t>
      </w:r>
      <w:r w:rsidRPr="00331B51">
        <w:rPr>
          <w:rFonts w:asciiTheme="minorHAnsi" w:hAnsiTheme="minorHAnsi"/>
        </w:rPr>
        <w:lastRenderedPageBreak/>
        <w:t xml:space="preserve">assembly was then binned with the metaWRAP Binning module (--maxbin2 --concoct --metabat2 options) while using all the available samples for differential coverage information. The resulting bins were then consolidated into a final bin set with </w:t>
      </w:r>
      <w:proofErr w:type="spellStart"/>
      <w:r w:rsidRPr="00331B51">
        <w:rPr>
          <w:rFonts w:asciiTheme="minorHAnsi" w:hAnsiTheme="minorHAnsi"/>
        </w:rPr>
        <w:t>metaWRAP’s</w:t>
      </w:r>
      <w:proofErr w:type="spellEnd"/>
      <w:r w:rsidRPr="00331B51">
        <w:rPr>
          <w:rFonts w:asciiTheme="minorHAnsi" w:hAnsiTheme="minorHAnsi"/>
        </w:rPr>
        <w:t xml:space="preserve"> </w:t>
      </w:r>
      <w:proofErr w:type="spellStart"/>
      <w:r w:rsidRPr="00331B51">
        <w:rPr>
          <w:rFonts w:asciiTheme="minorHAnsi" w:hAnsiTheme="minorHAnsi"/>
        </w:rPr>
        <w:t>Bin_refinement</w:t>
      </w:r>
      <w:proofErr w:type="spellEnd"/>
      <w:r w:rsidRPr="00331B51">
        <w:rPr>
          <w:rFonts w:asciiTheme="minorHAnsi" w:hAnsiTheme="minorHAnsi"/>
        </w:rPr>
        <w:t xml:space="preserve"> module (-c 70 –x 5 options). The bins and the contig taxonomy were then visualized with the </w:t>
      </w:r>
      <w:proofErr w:type="spellStart"/>
      <w:r w:rsidRPr="00331B51">
        <w:rPr>
          <w:rFonts w:asciiTheme="minorHAnsi" w:hAnsiTheme="minorHAnsi"/>
        </w:rPr>
        <w:t>Blobology</w:t>
      </w:r>
      <w:proofErr w:type="spellEnd"/>
      <w:r w:rsidRPr="00331B51">
        <w:rPr>
          <w:rFonts w:asciiTheme="minorHAnsi" w:hAnsiTheme="minorHAnsi"/>
        </w:rPr>
        <w:t xml:space="preserve"> module (--bins option specified), classified with the </w:t>
      </w:r>
      <w:proofErr w:type="spellStart"/>
      <w:r w:rsidRPr="00331B51">
        <w:rPr>
          <w:rFonts w:asciiTheme="minorHAnsi" w:hAnsiTheme="minorHAnsi"/>
        </w:rPr>
        <w:t>Classify_bins</w:t>
      </w:r>
      <w:proofErr w:type="spellEnd"/>
      <w:r w:rsidRPr="00331B51">
        <w:rPr>
          <w:rFonts w:asciiTheme="minorHAnsi" w:hAnsiTheme="minorHAnsi"/>
        </w:rPr>
        <w:t xml:space="preserve"> module (default parameters), and quantified with the </w:t>
      </w:r>
      <w:proofErr w:type="spellStart"/>
      <w:r w:rsidRPr="00331B51">
        <w:rPr>
          <w:rFonts w:asciiTheme="minorHAnsi" w:hAnsiTheme="minorHAnsi"/>
        </w:rPr>
        <w:t>Quant_bins</w:t>
      </w:r>
      <w:proofErr w:type="spellEnd"/>
      <w:r w:rsidRPr="00331B51">
        <w:rPr>
          <w:rFonts w:asciiTheme="minorHAnsi" w:hAnsiTheme="minorHAnsi"/>
        </w:rPr>
        <w:t xml:space="preserve"> module (default parameters). Gene prediction and functional annotation of the co-assembly was done with the JGI Integrated Microbial Genomes &amp; Microbiomes (IMG) annotation service.</w:t>
      </w:r>
    </w:p>
    <w:p w14:paraId="316A2328" w14:textId="77777777" w:rsidR="000051E8" w:rsidRPr="00331B51" w:rsidRDefault="000051E8" w:rsidP="000051E8">
      <w:pPr>
        <w:rPr>
          <w:rFonts w:asciiTheme="minorHAnsi" w:hAnsiTheme="minorHAnsi"/>
        </w:rPr>
      </w:pPr>
    </w:p>
    <w:p w14:paraId="20F35189" w14:textId="5669030E" w:rsidR="000051E8" w:rsidRPr="00331B51" w:rsidRDefault="000051E8">
      <w:pPr>
        <w:rPr>
          <w:rFonts w:asciiTheme="minorHAnsi" w:hAnsiTheme="minorHAnsi" w:cstheme="minorBidi"/>
          <w:b/>
        </w:rPr>
      </w:pPr>
    </w:p>
    <w:p w14:paraId="77E08F0D" w14:textId="77777777" w:rsidR="003948BF" w:rsidRPr="00331B51" w:rsidRDefault="003948BF">
      <w:pPr>
        <w:rPr>
          <w:rFonts w:asciiTheme="minorHAnsi" w:hAnsiTheme="minorHAnsi" w:cstheme="minorBidi"/>
          <w:b/>
        </w:rPr>
      </w:pPr>
      <w:r w:rsidRPr="00331B51">
        <w:rPr>
          <w:rFonts w:asciiTheme="minorHAnsi" w:hAnsiTheme="minorHAnsi" w:cstheme="minorBidi"/>
          <w:b/>
        </w:rPr>
        <w:br w:type="page"/>
      </w:r>
    </w:p>
    <w:p w14:paraId="0FF3ACC7" w14:textId="3874E777" w:rsidR="00A54FB8" w:rsidRPr="00331B51" w:rsidRDefault="00B94FAA" w:rsidP="00456013">
      <w:pPr>
        <w:rPr>
          <w:rFonts w:asciiTheme="minorHAnsi" w:hAnsiTheme="minorHAnsi" w:cstheme="minorBidi"/>
          <w:b/>
        </w:rPr>
      </w:pPr>
      <w:r w:rsidRPr="00331B51">
        <w:rPr>
          <w:rFonts w:asciiTheme="minorHAnsi" w:hAnsiTheme="minorHAnsi" w:cstheme="minorBidi"/>
          <w:b/>
        </w:rPr>
        <w:lastRenderedPageBreak/>
        <w:t>BIBLIOGRAPHY</w:t>
      </w:r>
    </w:p>
    <w:p w14:paraId="1FC200D5" w14:textId="77777777" w:rsidR="00FA024C" w:rsidRDefault="00FA024C" w:rsidP="00456013">
      <w:pPr>
        <w:rPr>
          <w:rFonts w:asciiTheme="minorHAnsi" w:hAnsiTheme="minorHAnsi" w:cstheme="minorBidi"/>
        </w:rPr>
      </w:pPr>
    </w:p>
    <w:p w14:paraId="431D89BF" w14:textId="77777777" w:rsidR="00FA024C" w:rsidRDefault="00FA024C" w:rsidP="00456013">
      <w:pPr>
        <w:rPr>
          <w:rFonts w:asciiTheme="minorHAnsi" w:hAnsiTheme="minorHAnsi" w:cstheme="minorBidi"/>
        </w:rPr>
      </w:pPr>
    </w:p>
    <w:p w14:paraId="1F946819" w14:textId="77777777" w:rsidR="001043BF" w:rsidRPr="001043BF" w:rsidRDefault="00FA024C" w:rsidP="001043BF">
      <w:pPr>
        <w:pStyle w:val="EndNoteBibliography"/>
        <w:ind w:left="720" w:hanging="720"/>
        <w:rPr>
          <w:noProof/>
        </w:rPr>
      </w:pPr>
      <w:r>
        <w:rPr>
          <w:rFonts w:asciiTheme="minorHAnsi" w:hAnsiTheme="minorHAnsi" w:cstheme="minorBidi"/>
        </w:rPr>
        <w:fldChar w:fldCharType="begin"/>
      </w:r>
      <w:r>
        <w:rPr>
          <w:rFonts w:asciiTheme="minorHAnsi" w:hAnsiTheme="minorHAnsi" w:cstheme="minorBidi"/>
        </w:rPr>
        <w:instrText xml:space="preserve"> ADDIN EN.REFLIST </w:instrText>
      </w:r>
      <w:r>
        <w:rPr>
          <w:rFonts w:asciiTheme="minorHAnsi" w:hAnsiTheme="minorHAnsi" w:cstheme="minorBidi"/>
        </w:rPr>
        <w:fldChar w:fldCharType="separate"/>
      </w:r>
      <w:r w:rsidR="001043BF" w:rsidRPr="001043BF">
        <w:rPr>
          <w:noProof/>
        </w:rPr>
        <w:t>1.</w:t>
      </w:r>
      <w:r w:rsidR="001043BF" w:rsidRPr="001043BF">
        <w:rPr>
          <w:noProof/>
        </w:rPr>
        <w:tab/>
        <w:t xml:space="preserve">Raymond F, Deraspe M, Boissinot M, Bergeron MG, Corbeil J: </w:t>
      </w:r>
      <w:r w:rsidR="001043BF" w:rsidRPr="001043BF">
        <w:rPr>
          <w:b/>
          <w:noProof/>
        </w:rPr>
        <w:t>Partial recovery of microbiomes after antibiotic treatment</w:t>
      </w:r>
      <w:r w:rsidR="001043BF" w:rsidRPr="001043BF">
        <w:rPr>
          <w:noProof/>
        </w:rPr>
        <w:t xml:space="preserve">. </w:t>
      </w:r>
      <w:r w:rsidR="001043BF" w:rsidRPr="001043BF">
        <w:rPr>
          <w:i/>
          <w:noProof/>
        </w:rPr>
        <w:t xml:space="preserve">Gut Microbes </w:t>
      </w:r>
      <w:r w:rsidR="001043BF" w:rsidRPr="001043BF">
        <w:rPr>
          <w:noProof/>
        </w:rPr>
        <w:t xml:space="preserve">2016, </w:t>
      </w:r>
      <w:r w:rsidR="001043BF" w:rsidRPr="001043BF">
        <w:rPr>
          <w:b/>
          <w:noProof/>
        </w:rPr>
        <w:t>7</w:t>
      </w:r>
      <w:r w:rsidR="001043BF" w:rsidRPr="001043BF">
        <w:rPr>
          <w:noProof/>
        </w:rPr>
        <w:t>(5):428-434.</w:t>
      </w:r>
    </w:p>
    <w:p w14:paraId="3B2A3168" w14:textId="77777777" w:rsidR="001043BF" w:rsidRPr="001043BF" w:rsidRDefault="001043BF" w:rsidP="001043BF">
      <w:pPr>
        <w:pStyle w:val="EndNoteBibliography"/>
        <w:ind w:left="720" w:hanging="720"/>
        <w:rPr>
          <w:noProof/>
        </w:rPr>
      </w:pPr>
      <w:r w:rsidRPr="001043BF">
        <w:rPr>
          <w:noProof/>
        </w:rPr>
        <w:t>2.</w:t>
      </w:r>
      <w:r w:rsidRPr="001043BF">
        <w:rPr>
          <w:noProof/>
        </w:rPr>
        <w:tab/>
        <w:t>David LA, Maurice CF, Carmody RN, Gootenberg DB, Button JE, Wolfe BE, Ling AV, Devlin AS, Varma Y, Fischbach MA</w:t>
      </w:r>
      <w:r w:rsidRPr="001043BF">
        <w:rPr>
          <w:i/>
          <w:noProof/>
        </w:rPr>
        <w:t xml:space="preserve"> et al</w:t>
      </w:r>
      <w:r w:rsidRPr="001043BF">
        <w:rPr>
          <w:noProof/>
        </w:rPr>
        <w:t xml:space="preserve">: </w:t>
      </w:r>
      <w:r w:rsidRPr="001043BF">
        <w:rPr>
          <w:b/>
          <w:noProof/>
        </w:rPr>
        <w:t>Diet rapidly and reproducibly alters the human gut microbiome</w:t>
      </w:r>
      <w:r w:rsidRPr="001043BF">
        <w:rPr>
          <w:noProof/>
        </w:rPr>
        <w:t xml:space="preserve">. </w:t>
      </w:r>
      <w:r w:rsidRPr="001043BF">
        <w:rPr>
          <w:i/>
          <w:noProof/>
        </w:rPr>
        <w:t xml:space="preserve">Nature </w:t>
      </w:r>
      <w:r w:rsidRPr="001043BF">
        <w:rPr>
          <w:noProof/>
        </w:rPr>
        <w:t xml:space="preserve">2014, </w:t>
      </w:r>
      <w:r w:rsidRPr="001043BF">
        <w:rPr>
          <w:b/>
          <w:noProof/>
        </w:rPr>
        <w:t>505</w:t>
      </w:r>
      <w:r w:rsidRPr="001043BF">
        <w:rPr>
          <w:noProof/>
        </w:rPr>
        <w:t>(7484):559-563.</w:t>
      </w:r>
    </w:p>
    <w:p w14:paraId="7DDC17E7" w14:textId="77777777" w:rsidR="001043BF" w:rsidRPr="001043BF" w:rsidRDefault="001043BF" w:rsidP="001043BF">
      <w:pPr>
        <w:pStyle w:val="EndNoteBibliography"/>
        <w:ind w:left="720" w:hanging="720"/>
        <w:rPr>
          <w:noProof/>
        </w:rPr>
      </w:pPr>
      <w:r w:rsidRPr="001043BF">
        <w:rPr>
          <w:noProof/>
        </w:rPr>
        <w:t>3.</w:t>
      </w:r>
      <w:r w:rsidRPr="001043BF">
        <w:rPr>
          <w:noProof/>
        </w:rPr>
        <w:tab/>
        <w:t xml:space="preserve">Goldford JE, Lu N, Bajic D, Estrela S, Tikhonov M, Sanchez-Gorostiaga A, Segre D, Mehta P, Sanchez A: </w:t>
      </w:r>
      <w:r w:rsidRPr="001043BF">
        <w:rPr>
          <w:b/>
          <w:noProof/>
        </w:rPr>
        <w:t>Emergent Simplicity in Microbial Community Assembly</w:t>
      </w:r>
      <w:r w:rsidRPr="001043BF">
        <w:rPr>
          <w:noProof/>
        </w:rPr>
        <w:t xml:space="preserve">. </w:t>
      </w:r>
      <w:r w:rsidRPr="001043BF">
        <w:rPr>
          <w:i/>
          <w:noProof/>
        </w:rPr>
        <w:t xml:space="preserve">bioRxiv </w:t>
      </w:r>
      <w:r w:rsidRPr="001043BF">
        <w:rPr>
          <w:noProof/>
        </w:rPr>
        <w:t>2017, 10.1101/205831.</w:t>
      </w:r>
    </w:p>
    <w:p w14:paraId="051F2610" w14:textId="77777777" w:rsidR="001043BF" w:rsidRPr="001043BF" w:rsidRDefault="001043BF" w:rsidP="001043BF">
      <w:pPr>
        <w:pStyle w:val="EndNoteBibliography"/>
        <w:ind w:left="720" w:hanging="720"/>
        <w:rPr>
          <w:noProof/>
        </w:rPr>
      </w:pPr>
      <w:r w:rsidRPr="001043BF">
        <w:rPr>
          <w:noProof/>
        </w:rPr>
        <w:t>4.</w:t>
      </w:r>
      <w:r w:rsidRPr="001043BF">
        <w:rPr>
          <w:noProof/>
        </w:rPr>
        <w:tab/>
        <w:t xml:space="preserve">Eng A, Borenstein E: </w:t>
      </w:r>
      <w:r w:rsidRPr="001043BF">
        <w:rPr>
          <w:b/>
          <w:noProof/>
        </w:rPr>
        <w:t>Taxa-function robustness in microbial communities</w:t>
      </w:r>
      <w:r w:rsidRPr="001043BF">
        <w:rPr>
          <w:noProof/>
        </w:rPr>
        <w:t xml:space="preserve">. </w:t>
      </w:r>
      <w:r w:rsidRPr="001043BF">
        <w:rPr>
          <w:i/>
          <w:noProof/>
        </w:rPr>
        <w:t xml:space="preserve">Microbiome </w:t>
      </w:r>
      <w:r w:rsidRPr="001043BF">
        <w:rPr>
          <w:noProof/>
        </w:rPr>
        <w:t xml:space="preserve">2018, </w:t>
      </w:r>
      <w:r w:rsidRPr="001043BF">
        <w:rPr>
          <w:b/>
          <w:noProof/>
        </w:rPr>
        <w:t>6</w:t>
      </w:r>
      <w:r w:rsidRPr="001043BF">
        <w:rPr>
          <w:noProof/>
        </w:rPr>
        <w:t>(1):45.</w:t>
      </w:r>
    </w:p>
    <w:p w14:paraId="20519713" w14:textId="77777777" w:rsidR="001043BF" w:rsidRPr="001043BF" w:rsidRDefault="001043BF" w:rsidP="001043BF">
      <w:pPr>
        <w:pStyle w:val="EndNoteBibliography"/>
        <w:ind w:left="720" w:hanging="720"/>
        <w:rPr>
          <w:noProof/>
        </w:rPr>
      </w:pPr>
      <w:r w:rsidRPr="001043BF">
        <w:rPr>
          <w:noProof/>
        </w:rPr>
        <w:t>5.</w:t>
      </w:r>
      <w:r w:rsidRPr="001043BF">
        <w:rPr>
          <w:noProof/>
        </w:rPr>
        <w:tab/>
        <w:t xml:space="preserve">Louca S, Jacques SMS, Pires APF, Leal JS, Srivastava DS, Parfrey LW, Farjalla VF, Doebeli M: </w:t>
      </w:r>
      <w:r w:rsidRPr="001043BF">
        <w:rPr>
          <w:b/>
          <w:noProof/>
        </w:rPr>
        <w:t>High taxonomic variability despite stable functional structure across microbial communities</w:t>
      </w:r>
      <w:r w:rsidRPr="001043BF">
        <w:rPr>
          <w:noProof/>
        </w:rPr>
        <w:t xml:space="preserve">. </w:t>
      </w:r>
      <w:r w:rsidRPr="001043BF">
        <w:rPr>
          <w:i/>
          <w:noProof/>
        </w:rPr>
        <w:t xml:space="preserve">Nat Ecol Evol </w:t>
      </w:r>
      <w:r w:rsidRPr="001043BF">
        <w:rPr>
          <w:noProof/>
        </w:rPr>
        <w:t xml:space="preserve">2016, </w:t>
      </w:r>
      <w:r w:rsidRPr="001043BF">
        <w:rPr>
          <w:b/>
          <w:noProof/>
        </w:rPr>
        <w:t>1</w:t>
      </w:r>
      <w:r w:rsidRPr="001043BF">
        <w:rPr>
          <w:noProof/>
        </w:rPr>
        <w:t>(1):15.</w:t>
      </w:r>
    </w:p>
    <w:p w14:paraId="6742438C" w14:textId="77777777" w:rsidR="001043BF" w:rsidRPr="001043BF" w:rsidRDefault="001043BF" w:rsidP="001043BF">
      <w:pPr>
        <w:pStyle w:val="EndNoteBibliography"/>
        <w:ind w:left="720" w:hanging="720"/>
        <w:rPr>
          <w:noProof/>
        </w:rPr>
      </w:pPr>
      <w:r w:rsidRPr="001043BF">
        <w:rPr>
          <w:noProof/>
        </w:rPr>
        <w:t>6.</w:t>
      </w:r>
      <w:r w:rsidRPr="001043BF">
        <w:rPr>
          <w:noProof/>
        </w:rPr>
        <w:tab/>
        <w:t xml:space="preserve">Nie Y, Zhao JY, Tang YQ, Guo P, Yang Y, Wu XL, Zhao F: </w:t>
      </w:r>
      <w:r w:rsidRPr="001043BF">
        <w:rPr>
          <w:b/>
          <w:noProof/>
        </w:rPr>
        <w:t>Species Divergence vs. Functional Convergence Characterizes Crude Oil Microbial Community Assembly</w:t>
      </w:r>
      <w:r w:rsidRPr="001043BF">
        <w:rPr>
          <w:noProof/>
        </w:rPr>
        <w:t xml:space="preserve">. </w:t>
      </w:r>
      <w:r w:rsidRPr="001043BF">
        <w:rPr>
          <w:i/>
          <w:noProof/>
        </w:rPr>
        <w:t xml:space="preserve">Front Microbiol </w:t>
      </w:r>
      <w:r w:rsidRPr="001043BF">
        <w:rPr>
          <w:noProof/>
        </w:rPr>
        <w:t xml:space="preserve">2016, </w:t>
      </w:r>
      <w:r w:rsidRPr="001043BF">
        <w:rPr>
          <w:b/>
          <w:noProof/>
        </w:rPr>
        <w:t>7</w:t>
      </w:r>
      <w:r w:rsidRPr="001043BF">
        <w:rPr>
          <w:noProof/>
        </w:rPr>
        <w:t>:1254.</w:t>
      </w:r>
    </w:p>
    <w:p w14:paraId="4F7DE662" w14:textId="77777777" w:rsidR="001043BF" w:rsidRPr="001043BF" w:rsidRDefault="001043BF" w:rsidP="001043BF">
      <w:pPr>
        <w:pStyle w:val="EndNoteBibliography"/>
        <w:ind w:left="720" w:hanging="720"/>
        <w:rPr>
          <w:noProof/>
        </w:rPr>
      </w:pPr>
      <w:r w:rsidRPr="001043BF">
        <w:rPr>
          <w:noProof/>
        </w:rPr>
        <w:t>7.</w:t>
      </w:r>
      <w:r w:rsidRPr="001043BF">
        <w:rPr>
          <w:noProof/>
        </w:rPr>
        <w:tab/>
        <w:t xml:space="preserve">Haro-Moreno JM, Lopez-Perez M, de la Torre JR, Picazo A, Camacho A, Rodriguez-Valera F: </w:t>
      </w:r>
      <w:r w:rsidRPr="001043BF">
        <w:rPr>
          <w:b/>
          <w:noProof/>
        </w:rPr>
        <w:t>Fine metagenomic profile of the Mediterranean stratified and mixed water columns revealed by assembly and recruitment</w:t>
      </w:r>
      <w:r w:rsidRPr="001043BF">
        <w:rPr>
          <w:noProof/>
        </w:rPr>
        <w:t xml:space="preserve">. </w:t>
      </w:r>
      <w:r w:rsidRPr="001043BF">
        <w:rPr>
          <w:i/>
          <w:noProof/>
        </w:rPr>
        <w:t xml:space="preserve">Microbiome </w:t>
      </w:r>
      <w:r w:rsidRPr="001043BF">
        <w:rPr>
          <w:noProof/>
        </w:rPr>
        <w:t xml:space="preserve">2018, </w:t>
      </w:r>
      <w:r w:rsidRPr="001043BF">
        <w:rPr>
          <w:b/>
          <w:noProof/>
        </w:rPr>
        <w:t>6</w:t>
      </w:r>
      <w:r w:rsidRPr="001043BF">
        <w:rPr>
          <w:noProof/>
        </w:rPr>
        <w:t>(1):128.</w:t>
      </w:r>
    </w:p>
    <w:p w14:paraId="0412F996" w14:textId="77777777" w:rsidR="001043BF" w:rsidRPr="001043BF" w:rsidRDefault="001043BF" w:rsidP="001043BF">
      <w:pPr>
        <w:pStyle w:val="EndNoteBibliography"/>
        <w:ind w:left="720" w:hanging="720"/>
        <w:rPr>
          <w:noProof/>
        </w:rPr>
      </w:pPr>
      <w:r w:rsidRPr="001043BF">
        <w:rPr>
          <w:noProof/>
        </w:rPr>
        <w:t>8.</w:t>
      </w:r>
      <w:r w:rsidRPr="001043BF">
        <w:rPr>
          <w:noProof/>
        </w:rPr>
        <w:tab/>
        <w:t xml:space="preserve">Jurburg SD, Nunes I, Brejnrod A, Jacquiod S, Prieme A, Sorensen SJ, Van Elsas JD, Salles JF: </w:t>
      </w:r>
      <w:r w:rsidRPr="001043BF">
        <w:rPr>
          <w:b/>
          <w:noProof/>
        </w:rPr>
        <w:t>Legacy Effects on the Recovery of Soil Bacterial Communities from Extreme Temperature Perturbation</w:t>
      </w:r>
      <w:r w:rsidRPr="001043BF">
        <w:rPr>
          <w:noProof/>
        </w:rPr>
        <w:t xml:space="preserve">. </w:t>
      </w:r>
      <w:r w:rsidRPr="001043BF">
        <w:rPr>
          <w:i/>
          <w:noProof/>
        </w:rPr>
        <w:t xml:space="preserve">Front Microbiol </w:t>
      </w:r>
      <w:r w:rsidRPr="001043BF">
        <w:rPr>
          <w:noProof/>
        </w:rPr>
        <w:t xml:space="preserve">2017, </w:t>
      </w:r>
      <w:r w:rsidRPr="001043BF">
        <w:rPr>
          <w:b/>
          <w:noProof/>
        </w:rPr>
        <w:t>8</w:t>
      </w:r>
      <w:r w:rsidRPr="001043BF">
        <w:rPr>
          <w:noProof/>
        </w:rPr>
        <w:t>:1832.</w:t>
      </w:r>
    </w:p>
    <w:p w14:paraId="293FAE57" w14:textId="77777777" w:rsidR="001043BF" w:rsidRPr="001043BF" w:rsidRDefault="001043BF" w:rsidP="001043BF">
      <w:pPr>
        <w:pStyle w:val="EndNoteBibliography"/>
        <w:ind w:left="720" w:hanging="720"/>
        <w:rPr>
          <w:noProof/>
        </w:rPr>
      </w:pPr>
      <w:r w:rsidRPr="001043BF">
        <w:rPr>
          <w:noProof/>
        </w:rPr>
        <w:t>9.</w:t>
      </w:r>
      <w:r w:rsidRPr="001043BF">
        <w:rPr>
          <w:noProof/>
        </w:rPr>
        <w:tab/>
        <w:t xml:space="preserve">Lozupone CA, Stombaugh JI, Gordon JI, Jansson JK, Knight R: </w:t>
      </w:r>
      <w:r w:rsidRPr="001043BF">
        <w:rPr>
          <w:b/>
          <w:noProof/>
        </w:rPr>
        <w:t>Diversity, stability and resilience of the human gut microbiota</w:t>
      </w:r>
      <w:r w:rsidRPr="001043BF">
        <w:rPr>
          <w:noProof/>
        </w:rPr>
        <w:t xml:space="preserve">. </w:t>
      </w:r>
      <w:r w:rsidRPr="001043BF">
        <w:rPr>
          <w:i/>
          <w:noProof/>
        </w:rPr>
        <w:t xml:space="preserve">Nature </w:t>
      </w:r>
      <w:r w:rsidRPr="001043BF">
        <w:rPr>
          <w:noProof/>
        </w:rPr>
        <w:t xml:space="preserve">2012, </w:t>
      </w:r>
      <w:r w:rsidRPr="001043BF">
        <w:rPr>
          <w:b/>
          <w:noProof/>
        </w:rPr>
        <w:t>489</w:t>
      </w:r>
      <w:r w:rsidRPr="001043BF">
        <w:rPr>
          <w:noProof/>
        </w:rPr>
        <w:t>(7415):220-230.</w:t>
      </w:r>
    </w:p>
    <w:p w14:paraId="71984B0E" w14:textId="77777777" w:rsidR="001043BF" w:rsidRPr="001043BF" w:rsidRDefault="001043BF" w:rsidP="001043BF">
      <w:pPr>
        <w:pStyle w:val="EndNoteBibliography"/>
        <w:ind w:left="720" w:hanging="720"/>
        <w:rPr>
          <w:noProof/>
        </w:rPr>
      </w:pPr>
      <w:r w:rsidRPr="001043BF">
        <w:rPr>
          <w:noProof/>
        </w:rPr>
        <w:t>10.</w:t>
      </w:r>
      <w:r w:rsidRPr="001043BF">
        <w:rPr>
          <w:noProof/>
        </w:rPr>
        <w:tab/>
        <w:t xml:space="preserve">Bozkurt D, Rondanelli R, Garreaud R, Arriagada A: </w:t>
      </w:r>
      <w:r w:rsidRPr="001043BF">
        <w:rPr>
          <w:b/>
          <w:noProof/>
        </w:rPr>
        <w:t>Impact of Warmer Eastern Tropical Pacific SST on the March 2015 Atacama Floods</w:t>
      </w:r>
      <w:r w:rsidRPr="001043BF">
        <w:rPr>
          <w:noProof/>
        </w:rPr>
        <w:t xml:space="preserve">. </w:t>
      </w:r>
      <w:r w:rsidRPr="001043BF">
        <w:rPr>
          <w:i/>
          <w:noProof/>
        </w:rPr>
        <w:t xml:space="preserve">Monthly Weather Review </w:t>
      </w:r>
      <w:r w:rsidRPr="001043BF">
        <w:rPr>
          <w:noProof/>
        </w:rPr>
        <w:t xml:space="preserve">2016, </w:t>
      </w:r>
      <w:r w:rsidRPr="001043BF">
        <w:rPr>
          <w:b/>
          <w:noProof/>
        </w:rPr>
        <w:t>144</w:t>
      </w:r>
      <w:r w:rsidRPr="001043BF">
        <w:rPr>
          <w:noProof/>
        </w:rPr>
        <w:t>(11):4441-4460.</w:t>
      </w:r>
    </w:p>
    <w:p w14:paraId="128EA39B" w14:textId="77777777" w:rsidR="001043BF" w:rsidRPr="001043BF" w:rsidRDefault="001043BF" w:rsidP="001043BF">
      <w:pPr>
        <w:pStyle w:val="EndNoteBibliography"/>
        <w:ind w:left="720" w:hanging="720"/>
        <w:rPr>
          <w:noProof/>
        </w:rPr>
      </w:pPr>
      <w:r w:rsidRPr="001043BF">
        <w:rPr>
          <w:noProof/>
        </w:rPr>
        <w:t>11.</w:t>
      </w:r>
      <w:r w:rsidRPr="001043BF">
        <w:rPr>
          <w:noProof/>
        </w:rPr>
        <w:tab/>
        <w:t xml:space="preserve">Azua-Bustos A, Gonzalez-Silva C, Arenas-Fajardo C, Vicuna R: </w:t>
      </w:r>
      <w:r w:rsidRPr="001043BF">
        <w:rPr>
          <w:b/>
          <w:noProof/>
        </w:rPr>
        <w:t>Extreme environments as potential drivers of convergent evolution by exaptation: the Atacama Desert Coastal Range case</w:t>
      </w:r>
      <w:r w:rsidRPr="001043BF">
        <w:rPr>
          <w:noProof/>
        </w:rPr>
        <w:t xml:space="preserve">. </w:t>
      </w:r>
      <w:r w:rsidRPr="001043BF">
        <w:rPr>
          <w:i/>
          <w:noProof/>
        </w:rPr>
        <w:t xml:space="preserve">Front Microbiol </w:t>
      </w:r>
      <w:r w:rsidRPr="001043BF">
        <w:rPr>
          <w:noProof/>
        </w:rPr>
        <w:t xml:space="preserve">2012, </w:t>
      </w:r>
      <w:r w:rsidRPr="001043BF">
        <w:rPr>
          <w:b/>
          <w:noProof/>
        </w:rPr>
        <w:t>3</w:t>
      </w:r>
      <w:r w:rsidRPr="001043BF">
        <w:rPr>
          <w:noProof/>
        </w:rPr>
        <w:t>:426.</w:t>
      </w:r>
    </w:p>
    <w:p w14:paraId="4B6E5270" w14:textId="77777777" w:rsidR="001043BF" w:rsidRPr="001043BF" w:rsidRDefault="001043BF" w:rsidP="001043BF">
      <w:pPr>
        <w:pStyle w:val="EndNoteBibliography"/>
        <w:ind w:left="720" w:hanging="720"/>
        <w:rPr>
          <w:noProof/>
        </w:rPr>
      </w:pPr>
      <w:r w:rsidRPr="001043BF">
        <w:rPr>
          <w:noProof/>
        </w:rPr>
        <w:t>12.</w:t>
      </w:r>
      <w:r w:rsidRPr="001043BF">
        <w:rPr>
          <w:noProof/>
        </w:rPr>
        <w:tab/>
        <w:t xml:space="preserve">Crits-Christoph A, Gelsinger DR, Ma B, Wierzchos J, Ravel J, Davila A, Casero MC, DiRuggiero J: </w:t>
      </w:r>
      <w:r w:rsidRPr="001043BF">
        <w:rPr>
          <w:b/>
          <w:noProof/>
        </w:rPr>
        <w:t>Functional interactions of archaea, bacteria and viruses in a hypersaline endolithic community</w:t>
      </w:r>
      <w:r w:rsidRPr="001043BF">
        <w:rPr>
          <w:noProof/>
        </w:rPr>
        <w:t xml:space="preserve">. </w:t>
      </w:r>
      <w:r w:rsidRPr="001043BF">
        <w:rPr>
          <w:i/>
          <w:noProof/>
        </w:rPr>
        <w:t xml:space="preserve">Environ Microbiol </w:t>
      </w:r>
      <w:r w:rsidRPr="001043BF">
        <w:rPr>
          <w:noProof/>
        </w:rPr>
        <w:t xml:space="preserve">2016, </w:t>
      </w:r>
      <w:r w:rsidRPr="001043BF">
        <w:rPr>
          <w:b/>
          <w:noProof/>
        </w:rPr>
        <w:t>18</w:t>
      </w:r>
      <w:r w:rsidRPr="001043BF">
        <w:rPr>
          <w:noProof/>
        </w:rPr>
        <w:t>(6):2064-2077.</w:t>
      </w:r>
    </w:p>
    <w:p w14:paraId="72A2727F" w14:textId="77777777" w:rsidR="001043BF" w:rsidRPr="001043BF" w:rsidRDefault="001043BF" w:rsidP="001043BF">
      <w:pPr>
        <w:pStyle w:val="EndNoteBibliography"/>
        <w:ind w:left="720" w:hanging="720"/>
        <w:rPr>
          <w:noProof/>
        </w:rPr>
      </w:pPr>
      <w:r w:rsidRPr="001043BF">
        <w:rPr>
          <w:noProof/>
        </w:rPr>
        <w:t>13.</w:t>
      </w:r>
      <w:r w:rsidRPr="001043BF">
        <w:rPr>
          <w:noProof/>
        </w:rPr>
        <w:tab/>
        <w:t xml:space="preserve">Finstad KM, Probst AJ, Thomas BC, Andersen GL, Demergasso C, Echeverria A, Amundson RG, Banfield JF: </w:t>
      </w:r>
      <w:r w:rsidRPr="001043BF">
        <w:rPr>
          <w:b/>
          <w:noProof/>
        </w:rPr>
        <w:t>Microbial Community Structure and the Persistence of Cyanobacterial Populations in Salt Crusts of the Hyperarid Atacama Desert from Genome-Resolved Metagenomics</w:t>
      </w:r>
      <w:r w:rsidRPr="001043BF">
        <w:rPr>
          <w:noProof/>
        </w:rPr>
        <w:t xml:space="preserve">. </w:t>
      </w:r>
      <w:r w:rsidRPr="001043BF">
        <w:rPr>
          <w:i/>
          <w:noProof/>
        </w:rPr>
        <w:t xml:space="preserve">Front Microbiol </w:t>
      </w:r>
      <w:r w:rsidRPr="001043BF">
        <w:rPr>
          <w:noProof/>
        </w:rPr>
        <w:t xml:space="preserve">2017, </w:t>
      </w:r>
      <w:r w:rsidRPr="001043BF">
        <w:rPr>
          <w:b/>
          <w:noProof/>
        </w:rPr>
        <w:t>8</w:t>
      </w:r>
      <w:r w:rsidRPr="001043BF">
        <w:rPr>
          <w:noProof/>
        </w:rPr>
        <w:t>:1435.</w:t>
      </w:r>
    </w:p>
    <w:p w14:paraId="7DD9C040" w14:textId="77777777" w:rsidR="001043BF" w:rsidRPr="001043BF" w:rsidRDefault="001043BF" w:rsidP="001043BF">
      <w:pPr>
        <w:pStyle w:val="EndNoteBibliography"/>
        <w:ind w:left="720" w:hanging="720"/>
        <w:rPr>
          <w:noProof/>
        </w:rPr>
      </w:pPr>
      <w:r w:rsidRPr="001043BF">
        <w:rPr>
          <w:noProof/>
        </w:rPr>
        <w:t>14.</w:t>
      </w:r>
      <w:r w:rsidRPr="001043BF">
        <w:rPr>
          <w:noProof/>
        </w:rPr>
        <w:tab/>
        <w:t>Robinson CK, Wierzchos J, Black C, Crits-Christoph A, Ma B, Ravel J, Ascaso C, Artieda O, Valea S, Roldan M</w:t>
      </w:r>
      <w:r w:rsidRPr="001043BF">
        <w:rPr>
          <w:i/>
          <w:noProof/>
        </w:rPr>
        <w:t xml:space="preserve"> et al</w:t>
      </w:r>
      <w:r w:rsidRPr="001043BF">
        <w:rPr>
          <w:noProof/>
        </w:rPr>
        <w:t xml:space="preserve">: </w:t>
      </w:r>
      <w:r w:rsidRPr="001043BF">
        <w:rPr>
          <w:b/>
          <w:noProof/>
        </w:rPr>
        <w:t>Microbial diversity and the presence of algae in halite endolithic communities are correlated to atmospheric moisture in the hyper-arid zone of the Atacama Desert</w:t>
      </w:r>
      <w:r w:rsidRPr="001043BF">
        <w:rPr>
          <w:noProof/>
        </w:rPr>
        <w:t xml:space="preserve">. </w:t>
      </w:r>
      <w:r w:rsidRPr="001043BF">
        <w:rPr>
          <w:i/>
          <w:noProof/>
        </w:rPr>
        <w:t xml:space="preserve">Environ Microbiol </w:t>
      </w:r>
      <w:r w:rsidRPr="001043BF">
        <w:rPr>
          <w:noProof/>
        </w:rPr>
        <w:t xml:space="preserve">2015, </w:t>
      </w:r>
      <w:r w:rsidRPr="001043BF">
        <w:rPr>
          <w:b/>
          <w:noProof/>
        </w:rPr>
        <w:t>17</w:t>
      </w:r>
      <w:r w:rsidRPr="001043BF">
        <w:rPr>
          <w:noProof/>
        </w:rPr>
        <w:t>:299-315.</w:t>
      </w:r>
    </w:p>
    <w:p w14:paraId="180D282D" w14:textId="77777777" w:rsidR="001043BF" w:rsidRPr="001043BF" w:rsidRDefault="001043BF" w:rsidP="001043BF">
      <w:pPr>
        <w:pStyle w:val="EndNoteBibliography"/>
        <w:ind w:left="720" w:hanging="720"/>
        <w:rPr>
          <w:noProof/>
        </w:rPr>
      </w:pPr>
      <w:r w:rsidRPr="001043BF">
        <w:rPr>
          <w:noProof/>
        </w:rPr>
        <w:lastRenderedPageBreak/>
        <w:t>15.</w:t>
      </w:r>
      <w:r w:rsidRPr="001043BF">
        <w:rPr>
          <w:noProof/>
        </w:rPr>
        <w:tab/>
        <w:t xml:space="preserve">Davila AF, Hawes I, Araya JG, Gelsinger DR, DiRuggiero J, Ascaso C, Osano A, Wierzchos J: </w:t>
      </w:r>
      <w:r w:rsidRPr="001043BF">
        <w:rPr>
          <w:b/>
          <w:noProof/>
        </w:rPr>
        <w:t>In situ metabolism in halite endolithic microbial communities of the hyperarid Atacama Desert</w:t>
      </w:r>
      <w:r w:rsidRPr="001043BF">
        <w:rPr>
          <w:noProof/>
        </w:rPr>
        <w:t xml:space="preserve">. </w:t>
      </w:r>
      <w:r w:rsidRPr="001043BF">
        <w:rPr>
          <w:i/>
          <w:noProof/>
        </w:rPr>
        <w:t xml:space="preserve">Front Microbiol </w:t>
      </w:r>
      <w:r w:rsidRPr="001043BF">
        <w:rPr>
          <w:noProof/>
        </w:rPr>
        <w:t xml:space="preserve">2015, </w:t>
      </w:r>
      <w:r w:rsidRPr="001043BF">
        <w:rPr>
          <w:b/>
          <w:noProof/>
        </w:rPr>
        <w:t>6</w:t>
      </w:r>
      <w:r w:rsidRPr="001043BF">
        <w:rPr>
          <w:noProof/>
        </w:rPr>
        <w:t>:1035.</w:t>
      </w:r>
    </w:p>
    <w:p w14:paraId="4FC2F83A" w14:textId="2AB1902A" w:rsidR="001043BF" w:rsidRPr="001043BF" w:rsidRDefault="001043BF" w:rsidP="001043BF">
      <w:pPr>
        <w:pStyle w:val="EndNoteBibliography"/>
        <w:ind w:left="720" w:hanging="720"/>
        <w:rPr>
          <w:noProof/>
        </w:rPr>
      </w:pPr>
      <w:r w:rsidRPr="001043BF">
        <w:rPr>
          <w:noProof/>
        </w:rPr>
        <w:t>16.</w:t>
      </w:r>
      <w:r w:rsidRPr="001043BF">
        <w:rPr>
          <w:noProof/>
        </w:rPr>
        <w:tab/>
        <w:t>Mongodin EF, Nelson KE, Daugherty S, DeBoy RT, Wister J, Khouri H, Weidman J, Walsh DA, Papke RT, Sanchez Perez G</w:t>
      </w:r>
      <w:r w:rsidRPr="001043BF">
        <w:rPr>
          <w:i/>
          <w:noProof/>
        </w:rPr>
        <w:t xml:space="preserve"> et al</w:t>
      </w:r>
      <w:r w:rsidRPr="001043BF">
        <w:rPr>
          <w:noProof/>
        </w:rPr>
        <w:t xml:space="preserve">: </w:t>
      </w:r>
      <w:r w:rsidRPr="001043BF">
        <w:rPr>
          <w:b/>
          <w:noProof/>
        </w:rPr>
        <w:t>The genome of Salinibacter ruber: Convergence and gene exchange among hyperhalophilic bacteria and archaea</w:t>
      </w:r>
      <w:r w:rsidRPr="001043BF">
        <w:rPr>
          <w:noProof/>
        </w:rPr>
        <w:t xml:space="preserve">. </w:t>
      </w:r>
      <w:r w:rsidRPr="001043BF">
        <w:rPr>
          <w:i/>
          <w:noProof/>
        </w:rPr>
        <w:t xml:space="preserve">PNAS </w:t>
      </w:r>
      <w:r w:rsidRPr="001043BF">
        <w:rPr>
          <w:noProof/>
        </w:rPr>
        <w:t xml:space="preserve">2005, </w:t>
      </w:r>
      <w:hyperlink r:id="rId9" w:history="1">
        <w:r w:rsidRPr="001043BF">
          <w:rPr>
            <w:rStyle w:val="Hyperlink"/>
            <w:noProof/>
          </w:rPr>
          <w:t>http://www.pnas.org/cgi/content/abstract/0509073102v1:0509073102</w:t>
        </w:r>
      </w:hyperlink>
      <w:r w:rsidRPr="001043BF">
        <w:rPr>
          <w:noProof/>
        </w:rPr>
        <w:t>.</w:t>
      </w:r>
    </w:p>
    <w:p w14:paraId="43609A36" w14:textId="77777777" w:rsidR="001043BF" w:rsidRPr="001043BF" w:rsidRDefault="001043BF" w:rsidP="001043BF">
      <w:pPr>
        <w:pStyle w:val="EndNoteBibliography"/>
        <w:ind w:left="720" w:hanging="720"/>
        <w:rPr>
          <w:noProof/>
        </w:rPr>
      </w:pPr>
      <w:r w:rsidRPr="001043BF">
        <w:rPr>
          <w:noProof/>
        </w:rPr>
        <w:t>17.</w:t>
      </w:r>
      <w:r w:rsidRPr="001043BF">
        <w:rPr>
          <w:noProof/>
        </w:rPr>
        <w:tab/>
        <w:t xml:space="preserve">Monard C, Gantner S, Bertilsson S, Hallin S, Stenlid J: </w:t>
      </w:r>
      <w:r w:rsidRPr="001043BF">
        <w:rPr>
          <w:b/>
          <w:noProof/>
        </w:rPr>
        <w:t>Habitat generalists and specialists in microbial communities across a terrestrial-freshwater gradient</w:t>
      </w:r>
      <w:r w:rsidRPr="001043BF">
        <w:rPr>
          <w:noProof/>
        </w:rPr>
        <w:t xml:space="preserve">. </w:t>
      </w:r>
      <w:r w:rsidRPr="001043BF">
        <w:rPr>
          <w:i/>
          <w:noProof/>
        </w:rPr>
        <w:t xml:space="preserve">Sci Rep </w:t>
      </w:r>
      <w:r w:rsidRPr="001043BF">
        <w:rPr>
          <w:noProof/>
        </w:rPr>
        <w:t xml:space="preserve">2016, </w:t>
      </w:r>
      <w:r w:rsidRPr="001043BF">
        <w:rPr>
          <w:b/>
          <w:noProof/>
        </w:rPr>
        <w:t>6</w:t>
      </w:r>
      <w:r w:rsidRPr="001043BF">
        <w:rPr>
          <w:noProof/>
        </w:rPr>
        <w:t>:37719.</w:t>
      </w:r>
    </w:p>
    <w:p w14:paraId="29FFA8B7" w14:textId="77777777" w:rsidR="001043BF" w:rsidRPr="001043BF" w:rsidRDefault="001043BF" w:rsidP="001043BF">
      <w:pPr>
        <w:pStyle w:val="EndNoteBibliography"/>
        <w:ind w:left="720" w:hanging="720"/>
        <w:rPr>
          <w:noProof/>
        </w:rPr>
      </w:pPr>
      <w:r w:rsidRPr="001043BF">
        <w:rPr>
          <w:noProof/>
        </w:rPr>
        <w:t>18.</w:t>
      </w:r>
      <w:r w:rsidRPr="001043BF">
        <w:rPr>
          <w:noProof/>
        </w:rPr>
        <w:tab/>
        <w:t xml:space="preserve">Oren A: </w:t>
      </w:r>
      <w:r w:rsidRPr="001043BF">
        <w:rPr>
          <w:b/>
          <w:noProof/>
        </w:rPr>
        <w:t>Bioenergetic aspects of halophilism</w:t>
      </w:r>
      <w:r w:rsidRPr="001043BF">
        <w:rPr>
          <w:noProof/>
        </w:rPr>
        <w:t xml:space="preserve">. </w:t>
      </w:r>
      <w:r w:rsidRPr="001043BF">
        <w:rPr>
          <w:i/>
          <w:noProof/>
        </w:rPr>
        <w:t xml:space="preserve">Microbiol Mol Biol Rev </w:t>
      </w:r>
      <w:r w:rsidRPr="001043BF">
        <w:rPr>
          <w:noProof/>
        </w:rPr>
        <w:t xml:space="preserve">1999, </w:t>
      </w:r>
      <w:r w:rsidRPr="001043BF">
        <w:rPr>
          <w:b/>
          <w:noProof/>
        </w:rPr>
        <w:t>63</w:t>
      </w:r>
      <w:r w:rsidRPr="001043BF">
        <w:rPr>
          <w:noProof/>
        </w:rPr>
        <w:t>(2):334-348.</w:t>
      </w:r>
    </w:p>
    <w:p w14:paraId="51E0F70F" w14:textId="77777777" w:rsidR="001043BF" w:rsidRPr="001043BF" w:rsidRDefault="001043BF" w:rsidP="001043BF">
      <w:pPr>
        <w:pStyle w:val="EndNoteBibliography"/>
        <w:ind w:left="720" w:hanging="720"/>
        <w:rPr>
          <w:noProof/>
        </w:rPr>
      </w:pPr>
      <w:r w:rsidRPr="001043BF">
        <w:rPr>
          <w:noProof/>
        </w:rPr>
        <w:t>19.</w:t>
      </w:r>
      <w:r w:rsidRPr="001043BF">
        <w:rPr>
          <w:noProof/>
        </w:rPr>
        <w:tab/>
        <w:t xml:space="preserve">Oren A: </w:t>
      </w:r>
      <w:r w:rsidRPr="001043BF">
        <w:rPr>
          <w:b/>
          <w:noProof/>
        </w:rPr>
        <w:t>Life at high salt concentrations, intracellular KCl concentrations, and acidic proteomes</w:t>
      </w:r>
      <w:r w:rsidRPr="001043BF">
        <w:rPr>
          <w:noProof/>
        </w:rPr>
        <w:t xml:space="preserve">. </w:t>
      </w:r>
      <w:r w:rsidRPr="001043BF">
        <w:rPr>
          <w:i/>
          <w:noProof/>
        </w:rPr>
        <w:t xml:space="preserve">Front Microbiol </w:t>
      </w:r>
      <w:r w:rsidRPr="001043BF">
        <w:rPr>
          <w:noProof/>
        </w:rPr>
        <w:t xml:space="preserve">2013, </w:t>
      </w:r>
      <w:r w:rsidRPr="001043BF">
        <w:rPr>
          <w:b/>
          <w:noProof/>
        </w:rPr>
        <w:t>4</w:t>
      </w:r>
      <w:r w:rsidRPr="001043BF">
        <w:rPr>
          <w:noProof/>
        </w:rPr>
        <w:t>:315.</w:t>
      </w:r>
    </w:p>
    <w:p w14:paraId="5888BE06" w14:textId="77777777" w:rsidR="001043BF" w:rsidRPr="001043BF" w:rsidRDefault="001043BF" w:rsidP="001043BF">
      <w:pPr>
        <w:pStyle w:val="EndNoteBibliography"/>
        <w:ind w:left="720" w:hanging="720"/>
        <w:rPr>
          <w:noProof/>
        </w:rPr>
      </w:pPr>
      <w:r w:rsidRPr="001043BF">
        <w:rPr>
          <w:noProof/>
        </w:rPr>
        <w:t>20.</w:t>
      </w:r>
      <w:r w:rsidRPr="001043BF">
        <w:rPr>
          <w:noProof/>
        </w:rPr>
        <w:tab/>
        <w:t xml:space="preserve">Paul S, Bag SK, Das S, Harvill ET, Dutta C: </w:t>
      </w:r>
      <w:r w:rsidRPr="001043BF">
        <w:rPr>
          <w:b/>
          <w:noProof/>
        </w:rPr>
        <w:t>Molecular signature of hypersaline adaptation: insights from genome and proteome composition of halophilic prokaryotes</w:t>
      </w:r>
      <w:r w:rsidRPr="001043BF">
        <w:rPr>
          <w:noProof/>
        </w:rPr>
        <w:t xml:space="preserve">. </w:t>
      </w:r>
      <w:r w:rsidRPr="001043BF">
        <w:rPr>
          <w:i/>
          <w:noProof/>
        </w:rPr>
        <w:t xml:space="preserve">Genome Biol </w:t>
      </w:r>
      <w:r w:rsidRPr="001043BF">
        <w:rPr>
          <w:noProof/>
        </w:rPr>
        <w:t xml:space="preserve">2008, </w:t>
      </w:r>
      <w:r w:rsidRPr="001043BF">
        <w:rPr>
          <w:b/>
          <w:noProof/>
        </w:rPr>
        <w:t>9</w:t>
      </w:r>
      <w:r w:rsidRPr="001043BF">
        <w:rPr>
          <w:noProof/>
        </w:rPr>
        <w:t>(4):R70.</w:t>
      </w:r>
    </w:p>
    <w:p w14:paraId="64481529" w14:textId="77777777" w:rsidR="001043BF" w:rsidRPr="001043BF" w:rsidRDefault="001043BF" w:rsidP="001043BF">
      <w:pPr>
        <w:pStyle w:val="EndNoteBibliography"/>
        <w:ind w:left="720" w:hanging="720"/>
        <w:rPr>
          <w:noProof/>
        </w:rPr>
      </w:pPr>
      <w:r w:rsidRPr="001043BF">
        <w:rPr>
          <w:noProof/>
        </w:rPr>
        <w:t>21.</w:t>
      </w:r>
      <w:r w:rsidRPr="001043BF">
        <w:rPr>
          <w:noProof/>
        </w:rPr>
        <w:tab/>
        <w:t>Mongodin EF, Nelson KE, Daugherty S, Deboy RT, Wister J, Khouri H, Weidman J, Walsh DA, Papke RT, Sanchez Perez G</w:t>
      </w:r>
      <w:r w:rsidRPr="001043BF">
        <w:rPr>
          <w:i/>
          <w:noProof/>
        </w:rPr>
        <w:t xml:space="preserve"> et al</w:t>
      </w:r>
      <w:r w:rsidRPr="001043BF">
        <w:rPr>
          <w:noProof/>
        </w:rPr>
        <w:t xml:space="preserve">: </w:t>
      </w:r>
      <w:r w:rsidRPr="001043BF">
        <w:rPr>
          <w:b/>
          <w:noProof/>
        </w:rPr>
        <w:t>The genome of Salinibacter ruber: convergence and gene exchange among hyperhalophilic bacteria and archaea</w:t>
      </w:r>
      <w:r w:rsidRPr="001043BF">
        <w:rPr>
          <w:noProof/>
        </w:rPr>
        <w:t xml:space="preserve">. </w:t>
      </w:r>
      <w:r w:rsidRPr="001043BF">
        <w:rPr>
          <w:i/>
          <w:noProof/>
        </w:rPr>
        <w:t xml:space="preserve">Proc Natl Acad Sci U S A </w:t>
      </w:r>
      <w:r w:rsidRPr="001043BF">
        <w:rPr>
          <w:noProof/>
        </w:rPr>
        <w:t xml:space="preserve">2005, </w:t>
      </w:r>
      <w:r w:rsidRPr="001043BF">
        <w:rPr>
          <w:b/>
          <w:noProof/>
        </w:rPr>
        <w:t>102</w:t>
      </w:r>
      <w:r w:rsidRPr="001043BF">
        <w:rPr>
          <w:noProof/>
        </w:rPr>
        <w:t>(50):18147-18152.</w:t>
      </w:r>
    </w:p>
    <w:p w14:paraId="66940AA6" w14:textId="77777777" w:rsidR="001043BF" w:rsidRPr="001043BF" w:rsidRDefault="001043BF" w:rsidP="001043BF">
      <w:pPr>
        <w:pStyle w:val="EndNoteBibliography"/>
        <w:ind w:left="720" w:hanging="720"/>
        <w:rPr>
          <w:noProof/>
        </w:rPr>
      </w:pPr>
      <w:r w:rsidRPr="001043BF">
        <w:rPr>
          <w:noProof/>
        </w:rPr>
        <w:t>22.</w:t>
      </w:r>
      <w:r w:rsidRPr="001043BF">
        <w:rPr>
          <w:noProof/>
        </w:rPr>
        <w:tab/>
        <w:t xml:space="preserve">Davila AF, Hawes I, Ascaso C, Wierzchos J: </w:t>
      </w:r>
      <w:r w:rsidRPr="001043BF">
        <w:rPr>
          <w:b/>
          <w:noProof/>
        </w:rPr>
        <w:t>Salt deliquescence drives photosynthesis in the hyperarid Atacama Desert</w:t>
      </w:r>
      <w:r w:rsidRPr="001043BF">
        <w:rPr>
          <w:noProof/>
        </w:rPr>
        <w:t xml:space="preserve">. </w:t>
      </w:r>
      <w:r w:rsidRPr="001043BF">
        <w:rPr>
          <w:i/>
          <w:noProof/>
        </w:rPr>
        <w:t xml:space="preserve">Environ Microbial </w:t>
      </w:r>
      <w:r w:rsidRPr="001043BF">
        <w:rPr>
          <w:noProof/>
        </w:rPr>
        <w:t>2013, (DOI: 10.1111/1758-2229.12050).</w:t>
      </w:r>
    </w:p>
    <w:p w14:paraId="20DCB22A" w14:textId="7606C31E" w:rsidR="001043BF" w:rsidRPr="001043BF" w:rsidRDefault="001043BF" w:rsidP="001043BF">
      <w:pPr>
        <w:pStyle w:val="EndNoteBibliography"/>
        <w:ind w:left="720" w:hanging="720"/>
        <w:rPr>
          <w:noProof/>
        </w:rPr>
      </w:pPr>
      <w:r w:rsidRPr="001043BF">
        <w:rPr>
          <w:noProof/>
        </w:rPr>
        <w:t>23.</w:t>
      </w:r>
      <w:r w:rsidRPr="001043BF">
        <w:rPr>
          <w:noProof/>
        </w:rPr>
        <w:tab/>
      </w:r>
      <w:r w:rsidRPr="001043BF">
        <w:rPr>
          <w:b/>
          <w:noProof/>
        </w:rPr>
        <w:t xml:space="preserve">Servicios Climáticos </w:t>
      </w:r>
      <w:r w:rsidRPr="001043BF">
        <w:rPr>
          <w:noProof/>
        </w:rPr>
        <w:t>[</w:t>
      </w:r>
      <w:hyperlink r:id="rId10" w:history="1">
        <w:r w:rsidRPr="001043BF">
          <w:rPr>
            <w:rStyle w:val="Hyperlink"/>
            <w:noProof/>
          </w:rPr>
          <w:t>https://climatologia.meteochile.gob.cl/application/index/productos/RE2009</w:t>
        </w:r>
      </w:hyperlink>
      <w:r w:rsidRPr="001043BF">
        <w:rPr>
          <w:noProof/>
        </w:rPr>
        <w:t>]</w:t>
      </w:r>
    </w:p>
    <w:p w14:paraId="4DC2A27A" w14:textId="77777777" w:rsidR="001043BF" w:rsidRPr="001043BF" w:rsidRDefault="001043BF" w:rsidP="001043BF">
      <w:pPr>
        <w:pStyle w:val="EndNoteBibliography"/>
        <w:ind w:left="720" w:hanging="720"/>
        <w:rPr>
          <w:noProof/>
        </w:rPr>
      </w:pPr>
      <w:r w:rsidRPr="001043BF">
        <w:rPr>
          <w:noProof/>
        </w:rPr>
        <w:t>24.</w:t>
      </w:r>
      <w:r w:rsidRPr="001043BF">
        <w:rPr>
          <w:noProof/>
        </w:rPr>
        <w:tab/>
        <w:t xml:space="preserve">N. S, P. BJ, P. A: </w:t>
      </w:r>
      <w:r w:rsidRPr="001043BF">
        <w:rPr>
          <w:b/>
          <w:noProof/>
        </w:rPr>
        <w:t>Climate change along the arid coast of northern Chile</w:t>
      </w:r>
      <w:r w:rsidRPr="001043BF">
        <w:rPr>
          <w:noProof/>
        </w:rPr>
        <w:t xml:space="preserve">. </w:t>
      </w:r>
      <w:r w:rsidRPr="001043BF">
        <w:rPr>
          <w:i/>
          <w:noProof/>
        </w:rPr>
        <w:t xml:space="preserve">International Journal of Climatology </w:t>
      </w:r>
      <w:r w:rsidRPr="001043BF">
        <w:rPr>
          <w:noProof/>
        </w:rPr>
        <w:t xml:space="preserve">2012, </w:t>
      </w:r>
      <w:r w:rsidRPr="001043BF">
        <w:rPr>
          <w:b/>
          <w:noProof/>
        </w:rPr>
        <w:t>32</w:t>
      </w:r>
      <w:r w:rsidRPr="001043BF">
        <w:rPr>
          <w:noProof/>
        </w:rPr>
        <w:t>(12):1803-1814.</w:t>
      </w:r>
    </w:p>
    <w:p w14:paraId="62D36B25" w14:textId="77777777" w:rsidR="001043BF" w:rsidRPr="001043BF" w:rsidRDefault="001043BF" w:rsidP="001043BF">
      <w:pPr>
        <w:pStyle w:val="EndNoteBibliography"/>
        <w:ind w:left="720" w:hanging="720"/>
        <w:rPr>
          <w:noProof/>
        </w:rPr>
      </w:pPr>
      <w:r w:rsidRPr="001043BF">
        <w:rPr>
          <w:noProof/>
        </w:rPr>
        <w:t>25.</w:t>
      </w:r>
      <w:r w:rsidRPr="001043BF">
        <w:rPr>
          <w:noProof/>
        </w:rPr>
        <w:tab/>
        <w:t xml:space="preserve">Uritskiy GV, DiRuggiero J, Taylor J: </w:t>
      </w:r>
      <w:r w:rsidRPr="001043BF">
        <w:rPr>
          <w:b/>
          <w:noProof/>
        </w:rPr>
        <w:t>MetaWRAP - a flexible pipeline for genome-resolved metagenomic data analysis</w:t>
      </w:r>
      <w:r w:rsidRPr="001043BF">
        <w:rPr>
          <w:noProof/>
        </w:rPr>
        <w:t xml:space="preserve">. </w:t>
      </w:r>
      <w:r w:rsidRPr="001043BF">
        <w:rPr>
          <w:i/>
          <w:noProof/>
        </w:rPr>
        <w:t xml:space="preserve">bioRxiv </w:t>
      </w:r>
      <w:r w:rsidRPr="001043BF">
        <w:rPr>
          <w:noProof/>
        </w:rPr>
        <w:t>2018, 10.1101/277442.</w:t>
      </w:r>
    </w:p>
    <w:p w14:paraId="16BE45C1" w14:textId="77777777" w:rsidR="001043BF" w:rsidRPr="001043BF" w:rsidRDefault="001043BF" w:rsidP="001043BF">
      <w:pPr>
        <w:pStyle w:val="EndNoteBibliography"/>
        <w:ind w:left="720" w:hanging="720"/>
        <w:rPr>
          <w:noProof/>
        </w:rPr>
      </w:pPr>
      <w:r w:rsidRPr="001043BF">
        <w:rPr>
          <w:noProof/>
        </w:rPr>
        <w:t>26.</w:t>
      </w:r>
      <w:r w:rsidRPr="001043BF">
        <w:rPr>
          <w:noProof/>
        </w:rPr>
        <w:tab/>
        <w:t>Caporaso JG, Kuczynski J, Stombaugh J, Bittinger K, Bushman FD, Costello EK, Fierer N, Pena AG, Goodrich JK, Gordon JI</w:t>
      </w:r>
      <w:r w:rsidRPr="001043BF">
        <w:rPr>
          <w:i/>
          <w:noProof/>
        </w:rPr>
        <w:t xml:space="preserve"> et al</w:t>
      </w:r>
      <w:r w:rsidRPr="001043BF">
        <w:rPr>
          <w:noProof/>
        </w:rPr>
        <w:t xml:space="preserve">: </w:t>
      </w:r>
      <w:r w:rsidRPr="001043BF">
        <w:rPr>
          <w:b/>
          <w:noProof/>
        </w:rPr>
        <w:t>QIIME allows analysis of high-throughput community sequencing data</w:t>
      </w:r>
      <w:r w:rsidRPr="001043BF">
        <w:rPr>
          <w:noProof/>
        </w:rPr>
        <w:t xml:space="preserve">. </w:t>
      </w:r>
      <w:r w:rsidRPr="001043BF">
        <w:rPr>
          <w:i/>
          <w:noProof/>
        </w:rPr>
        <w:t xml:space="preserve">Nat Methods </w:t>
      </w:r>
      <w:r w:rsidRPr="001043BF">
        <w:rPr>
          <w:noProof/>
        </w:rPr>
        <w:t xml:space="preserve">2010, </w:t>
      </w:r>
      <w:r w:rsidRPr="001043BF">
        <w:rPr>
          <w:b/>
          <w:noProof/>
        </w:rPr>
        <w:t>7</w:t>
      </w:r>
      <w:r w:rsidRPr="001043BF">
        <w:rPr>
          <w:noProof/>
        </w:rPr>
        <w:t>(5):335-336.</w:t>
      </w:r>
    </w:p>
    <w:p w14:paraId="5F40571C" w14:textId="77777777" w:rsidR="001043BF" w:rsidRPr="001043BF" w:rsidRDefault="001043BF" w:rsidP="001043BF">
      <w:pPr>
        <w:pStyle w:val="EndNoteBibliography"/>
        <w:ind w:left="720" w:hanging="720"/>
        <w:rPr>
          <w:noProof/>
        </w:rPr>
      </w:pPr>
      <w:r w:rsidRPr="001043BF">
        <w:rPr>
          <w:noProof/>
        </w:rPr>
        <w:t>27.</w:t>
      </w:r>
      <w:r w:rsidRPr="001043BF">
        <w:rPr>
          <w:noProof/>
        </w:rPr>
        <w:tab/>
        <w:t xml:space="preserve">Quast C, Pruesse E, Yilmaz P, Gerken J, Schweer T, Yarza P, Peplies J, Glockner FO: </w:t>
      </w:r>
      <w:r w:rsidRPr="001043BF">
        <w:rPr>
          <w:b/>
          <w:noProof/>
        </w:rPr>
        <w:t>The SILVA ribosomal RNA gene database project: improved data processing and web-based tools</w:t>
      </w:r>
      <w:r w:rsidRPr="001043BF">
        <w:rPr>
          <w:noProof/>
        </w:rPr>
        <w:t xml:space="preserve">. </w:t>
      </w:r>
      <w:r w:rsidRPr="001043BF">
        <w:rPr>
          <w:i/>
          <w:noProof/>
        </w:rPr>
        <w:t xml:space="preserve">Nucleic Acids Res </w:t>
      </w:r>
      <w:r w:rsidRPr="001043BF">
        <w:rPr>
          <w:noProof/>
        </w:rPr>
        <w:t xml:space="preserve">2013, </w:t>
      </w:r>
      <w:r w:rsidRPr="001043BF">
        <w:rPr>
          <w:b/>
          <w:noProof/>
        </w:rPr>
        <w:t>41</w:t>
      </w:r>
      <w:r w:rsidRPr="001043BF">
        <w:rPr>
          <w:noProof/>
        </w:rPr>
        <w:t>(Database issue):D590-596.</w:t>
      </w:r>
    </w:p>
    <w:p w14:paraId="2E3B47EE" w14:textId="77777777" w:rsidR="001043BF" w:rsidRPr="001043BF" w:rsidRDefault="001043BF" w:rsidP="001043BF">
      <w:pPr>
        <w:pStyle w:val="EndNoteBibliography"/>
        <w:ind w:left="720" w:hanging="720"/>
        <w:rPr>
          <w:noProof/>
        </w:rPr>
      </w:pPr>
      <w:r w:rsidRPr="001043BF">
        <w:rPr>
          <w:noProof/>
        </w:rPr>
        <w:t>28.</w:t>
      </w:r>
      <w:r w:rsidRPr="001043BF">
        <w:rPr>
          <w:noProof/>
        </w:rPr>
        <w:tab/>
        <w:t xml:space="preserve">Edgar RC: </w:t>
      </w:r>
      <w:r w:rsidRPr="001043BF">
        <w:rPr>
          <w:b/>
          <w:noProof/>
        </w:rPr>
        <w:t>Search and clustering orders of magnitude faster than BLAST</w:t>
      </w:r>
      <w:r w:rsidRPr="001043BF">
        <w:rPr>
          <w:noProof/>
        </w:rPr>
        <w:t xml:space="preserve">. </w:t>
      </w:r>
      <w:r w:rsidRPr="001043BF">
        <w:rPr>
          <w:i/>
          <w:noProof/>
        </w:rPr>
        <w:t xml:space="preserve">Bioinformatics </w:t>
      </w:r>
      <w:r w:rsidRPr="001043BF">
        <w:rPr>
          <w:noProof/>
        </w:rPr>
        <w:t xml:space="preserve">2010, </w:t>
      </w:r>
      <w:r w:rsidRPr="001043BF">
        <w:rPr>
          <w:b/>
          <w:noProof/>
        </w:rPr>
        <w:t>26</w:t>
      </w:r>
      <w:r w:rsidRPr="001043BF">
        <w:rPr>
          <w:noProof/>
        </w:rPr>
        <w:t>:2460-2461.</w:t>
      </w:r>
    </w:p>
    <w:p w14:paraId="68EBFACC" w14:textId="69B66B3A" w:rsidR="001043BF" w:rsidRPr="001043BF" w:rsidRDefault="001043BF" w:rsidP="001043BF">
      <w:pPr>
        <w:pStyle w:val="EndNoteBibliography"/>
        <w:ind w:left="720" w:hanging="720"/>
        <w:rPr>
          <w:noProof/>
        </w:rPr>
      </w:pPr>
      <w:r w:rsidRPr="001043BF">
        <w:rPr>
          <w:noProof/>
        </w:rPr>
        <w:t>29.</w:t>
      </w:r>
      <w:r w:rsidRPr="001043BF">
        <w:rPr>
          <w:noProof/>
        </w:rPr>
        <w:tab/>
        <w:t>Waskom M, Botvinnik O, O'Kane D, Hobson P, Lukauskas S, Gemperline DC, Augspurger T, Halchenko Y, Cole JB, Warmenhoven J</w:t>
      </w:r>
      <w:r w:rsidRPr="001043BF">
        <w:rPr>
          <w:i/>
          <w:noProof/>
        </w:rPr>
        <w:t xml:space="preserve"> et al</w:t>
      </w:r>
      <w:r w:rsidRPr="001043BF">
        <w:rPr>
          <w:noProof/>
        </w:rPr>
        <w:t xml:space="preserve">: </w:t>
      </w:r>
      <w:r w:rsidRPr="001043BF">
        <w:rPr>
          <w:b/>
          <w:noProof/>
        </w:rPr>
        <w:t>Seaborn</w:t>
      </w:r>
      <w:r w:rsidRPr="001043BF">
        <w:rPr>
          <w:noProof/>
        </w:rPr>
        <w:t>. In</w:t>
      </w:r>
      <w:r w:rsidRPr="001043BF">
        <w:rPr>
          <w:i/>
          <w:noProof/>
        </w:rPr>
        <w:t>.</w:t>
      </w:r>
      <w:r w:rsidRPr="001043BF">
        <w:rPr>
          <w:noProof/>
        </w:rPr>
        <w:t xml:space="preserve">, 10.5281/zenodo.883859, 0.8.1 edn: GitHub; 2017: </w:t>
      </w:r>
      <w:hyperlink r:id="rId11" w:history="1">
        <w:r w:rsidRPr="001043BF">
          <w:rPr>
            <w:rStyle w:val="Hyperlink"/>
            <w:noProof/>
          </w:rPr>
          <w:t>https://github.com/mwaskom/seaborn</w:t>
        </w:r>
      </w:hyperlink>
      <w:r w:rsidRPr="001043BF">
        <w:rPr>
          <w:noProof/>
        </w:rPr>
        <w:t>.</w:t>
      </w:r>
    </w:p>
    <w:p w14:paraId="01AD3EC2" w14:textId="37B6551D" w:rsidR="00FA024C" w:rsidRDefault="00FA024C" w:rsidP="00456013">
      <w:pPr>
        <w:rPr>
          <w:rFonts w:asciiTheme="minorHAnsi" w:hAnsiTheme="minorHAnsi" w:cstheme="minorBidi"/>
        </w:rPr>
      </w:pPr>
      <w:r>
        <w:rPr>
          <w:rFonts w:asciiTheme="minorHAnsi" w:hAnsiTheme="minorHAnsi" w:cstheme="minorBidi"/>
        </w:rPr>
        <w:fldChar w:fldCharType="end"/>
      </w:r>
    </w:p>
    <w:sectPr w:rsidR="00FA024C"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576&lt;/item&gt;&lt;item&gt;8577&lt;/item&gt;&lt;item&gt;8578&lt;/item&gt;&lt;item&gt;8580&lt;/item&gt;&lt;item&gt;8581&lt;/item&gt;&lt;item&gt;8582&lt;/item&gt;&lt;item&gt;8583&lt;/item&gt;&lt;item&gt;8584&lt;/item&gt;&lt;item&gt;8589&lt;/item&gt;&lt;item&gt;8590&lt;/item&gt;&lt;item&gt;8591&lt;/item&gt;&lt;item&gt;8592&lt;/item&gt;&lt;item&gt;8776&lt;/item&gt;&lt;item&gt;8777&lt;/item&gt;&lt;item&gt;8819&lt;/item&gt;&lt;item&gt;8822&lt;/item&gt;&lt;item&gt;8823&lt;/item&gt;&lt;item&gt;8824&lt;/item&gt;&lt;item&gt;8826&lt;/item&gt;&lt;item&gt;8827&lt;/item&gt;&lt;item&gt;8828&lt;/item&gt;&lt;/record-ids&gt;&lt;/item&gt;&lt;/Libraries&gt;"/>
  </w:docVars>
  <w:rsids>
    <w:rsidRoot w:val="004E5EEC"/>
    <w:rsid w:val="0000045E"/>
    <w:rsid w:val="000036BE"/>
    <w:rsid w:val="000042C7"/>
    <w:rsid w:val="000051E8"/>
    <w:rsid w:val="00012F4C"/>
    <w:rsid w:val="00020E32"/>
    <w:rsid w:val="00036F5F"/>
    <w:rsid w:val="000467D2"/>
    <w:rsid w:val="000479E9"/>
    <w:rsid w:val="0005196F"/>
    <w:rsid w:val="000548E1"/>
    <w:rsid w:val="00071971"/>
    <w:rsid w:val="00080D4B"/>
    <w:rsid w:val="00087046"/>
    <w:rsid w:val="00087DCE"/>
    <w:rsid w:val="000C58E6"/>
    <w:rsid w:val="000C72EE"/>
    <w:rsid w:val="000F1D57"/>
    <w:rsid w:val="000F41DC"/>
    <w:rsid w:val="001043BF"/>
    <w:rsid w:val="00111BEB"/>
    <w:rsid w:val="00126C7B"/>
    <w:rsid w:val="001276F4"/>
    <w:rsid w:val="00132E7F"/>
    <w:rsid w:val="00145170"/>
    <w:rsid w:val="001458D0"/>
    <w:rsid w:val="001520BA"/>
    <w:rsid w:val="001640CA"/>
    <w:rsid w:val="0016441B"/>
    <w:rsid w:val="001648DB"/>
    <w:rsid w:val="0016612E"/>
    <w:rsid w:val="001758D9"/>
    <w:rsid w:val="00177EE9"/>
    <w:rsid w:val="00183ABD"/>
    <w:rsid w:val="001A258E"/>
    <w:rsid w:val="001A6CEE"/>
    <w:rsid w:val="001B17FB"/>
    <w:rsid w:val="001B751B"/>
    <w:rsid w:val="001B7CAA"/>
    <w:rsid w:val="001C681A"/>
    <w:rsid w:val="001D0D8D"/>
    <w:rsid w:val="001D5EB8"/>
    <w:rsid w:val="001F1C97"/>
    <w:rsid w:val="001F7F03"/>
    <w:rsid w:val="00200988"/>
    <w:rsid w:val="00203229"/>
    <w:rsid w:val="0020433F"/>
    <w:rsid w:val="00221842"/>
    <w:rsid w:val="002512D7"/>
    <w:rsid w:val="0025594D"/>
    <w:rsid w:val="002561CC"/>
    <w:rsid w:val="00257165"/>
    <w:rsid w:val="00257533"/>
    <w:rsid w:val="0025788D"/>
    <w:rsid w:val="002615D5"/>
    <w:rsid w:val="002620D8"/>
    <w:rsid w:val="0026772C"/>
    <w:rsid w:val="00271E17"/>
    <w:rsid w:val="00273712"/>
    <w:rsid w:val="00290979"/>
    <w:rsid w:val="002950CF"/>
    <w:rsid w:val="002A0915"/>
    <w:rsid w:val="002A2EED"/>
    <w:rsid w:val="002B05B6"/>
    <w:rsid w:val="002B6EC6"/>
    <w:rsid w:val="002B7FBB"/>
    <w:rsid w:val="002D2EC5"/>
    <w:rsid w:val="002E07CB"/>
    <w:rsid w:val="002F2722"/>
    <w:rsid w:val="002F325F"/>
    <w:rsid w:val="00303538"/>
    <w:rsid w:val="00324ABC"/>
    <w:rsid w:val="00331B51"/>
    <w:rsid w:val="00333571"/>
    <w:rsid w:val="003407A0"/>
    <w:rsid w:val="00362619"/>
    <w:rsid w:val="00363D45"/>
    <w:rsid w:val="00367CD2"/>
    <w:rsid w:val="00374714"/>
    <w:rsid w:val="00377809"/>
    <w:rsid w:val="003830A5"/>
    <w:rsid w:val="003870F6"/>
    <w:rsid w:val="00387B77"/>
    <w:rsid w:val="003923DB"/>
    <w:rsid w:val="003948BF"/>
    <w:rsid w:val="003A07A2"/>
    <w:rsid w:val="003A2DF9"/>
    <w:rsid w:val="003A5150"/>
    <w:rsid w:val="003A6B03"/>
    <w:rsid w:val="003C09BC"/>
    <w:rsid w:val="003D6855"/>
    <w:rsid w:val="003E0295"/>
    <w:rsid w:val="00401865"/>
    <w:rsid w:val="004162EC"/>
    <w:rsid w:val="004169B3"/>
    <w:rsid w:val="004215D8"/>
    <w:rsid w:val="00427082"/>
    <w:rsid w:val="0044294B"/>
    <w:rsid w:val="00455B7A"/>
    <w:rsid w:val="00456013"/>
    <w:rsid w:val="00456650"/>
    <w:rsid w:val="0047055F"/>
    <w:rsid w:val="004820FB"/>
    <w:rsid w:val="004821B9"/>
    <w:rsid w:val="00486BAB"/>
    <w:rsid w:val="00496A40"/>
    <w:rsid w:val="00497C48"/>
    <w:rsid w:val="004B36E5"/>
    <w:rsid w:val="004B43D5"/>
    <w:rsid w:val="004C200E"/>
    <w:rsid w:val="004C3A55"/>
    <w:rsid w:val="004C7423"/>
    <w:rsid w:val="004D0BB7"/>
    <w:rsid w:val="004D4153"/>
    <w:rsid w:val="004D5175"/>
    <w:rsid w:val="004E5EEC"/>
    <w:rsid w:val="004E6317"/>
    <w:rsid w:val="0050795A"/>
    <w:rsid w:val="00546E04"/>
    <w:rsid w:val="00557014"/>
    <w:rsid w:val="00564224"/>
    <w:rsid w:val="00564ACE"/>
    <w:rsid w:val="005863A8"/>
    <w:rsid w:val="00587CF3"/>
    <w:rsid w:val="0059283A"/>
    <w:rsid w:val="005B33B9"/>
    <w:rsid w:val="005B3B7C"/>
    <w:rsid w:val="005B69FA"/>
    <w:rsid w:val="005C032B"/>
    <w:rsid w:val="005C0DEA"/>
    <w:rsid w:val="005D1837"/>
    <w:rsid w:val="005D19F8"/>
    <w:rsid w:val="005D1C11"/>
    <w:rsid w:val="005D427A"/>
    <w:rsid w:val="005D6B07"/>
    <w:rsid w:val="005E3A13"/>
    <w:rsid w:val="005E5F0F"/>
    <w:rsid w:val="005F3798"/>
    <w:rsid w:val="00601691"/>
    <w:rsid w:val="006070A8"/>
    <w:rsid w:val="00607C1C"/>
    <w:rsid w:val="00615CC0"/>
    <w:rsid w:val="0062118A"/>
    <w:rsid w:val="0063603C"/>
    <w:rsid w:val="00641DE7"/>
    <w:rsid w:val="00657151"/>
    <w:rsid w:val="0065751F"/>
    <w:rsid w:val="00662E45"/>
    <w:rsid w:val="00664F72"/>
    <w:rsid w:val="00670759"/>
    <w:rsid w:val="006707F3"/>
    <w:rsid w:val="00675E08"/>
    <w:rsid w:val="00696CAB"/>
    <w:rsid w:val="006A1253"/>
    <w:rsid w:val="006A76A1"/>
    <w:rsid w:val="006B276A"/>
    <w:rsid w:val="006C5756"/>
    <w:rsid w:val="006C7905"/>
    <w:rsid w:val="006D28B5"/>
    <w:rsid w:val="006D3B21"/>
    <w:rsid w:val="006D588F"/>
    <w:rsid w:val="006D7847"/>
    <w:rsid w:val="006E0CBF"/>
    <w:rsid w:val="006E4A3A"/>
    <w:rsid w:val="006E760A"/>
    <w:rsid w:val="006F15F2"/>
    <w:rsid w:val="00721720"/>
    <w:rsid w:val="007266C9"/>
    <w:rsid w:val="00736DB2"/>
    <w:rsid w:val="007458BD"/>
    <w:rsid w:val="007474AB"/>
    <w:rsid w:val="00751130"/>
    <w:rsid w:val="007758E1"/>
    <w:rsid w:val="00780E9C"/>
    <w:rsid w:val="0078235F"/>
    <w:rsid w:val="0078238E"/>
    <w:rsid w:val="00785D6E"/>
    <w:rsid w:val="00791B29"/>
    <w:rsid w:val="007928CC"/>
    <w:rsid w:val="00792BB6"/>
    <w:rsid w:val="00793756"/>
    <w:rsid w:val="007D2F5B"/>
    <w:rsid w:val="007D4B58"/>
    <w:rsid w:val="007E0F2A"/>
    <w:rsid w:val="007E4D66"/>
    <w:rsid w:val="007F0C78"/>
    <w:rsid w:val="00805382"/>
    <w:rsid w:val="00811B54"/>
    <w:rsid w:val="00820A14"/>
    <w:rsid w:val="00821387"/>
    <w:rsid w:val="00824576"/>
    <w:rsid w:val="008337DF"/>
    <w:rsid w:val="008472D8"/>
    <w:rsid w:val="00853788"/>
    <w:rsid w:val="00853AC6"/>
    <w:rsid w:val="00854C90"/>
    <w:rsid w:val="00870495"/>
    <w:rsid w:val="00890235"/>
    <w:rsid w:val="0089104A"/>
    <w:rsid w:val="00893CA8"/>
    <w:rsid w:val="008A1EC1"/>
    <w:rsid w:val="008A423E"/>
    <w:rsid w:val="008B12C9"/>
    <w:rsid w:val="008B13D9"/>
    <w:rsid w:val="008B4C37"/>
    <w:rsid w:val="008B5B1D"/>
    <w:rsid w:val="008C1136"/>
    <w:rsid w:val="008D1B53"/>
    <w:rsid w:val="008D4868"/>
    <w:rsid w:val="008E42CA"/>
    <w:rsid w:val="008F6B47"/>
    <w:rsid w:val="00910F50"/>
    <w:rsid w:val="009127D7"/>
    <w:rsid w:val="00944C2D"/>
    <w:rsid w:val="00954475"/>
    <w:rsid w:val="009754D6"/>
    <w:rsid w:val="009821E0"/>
    <w:rsid w:val="00983664"/>
    <w:rsid w:val="00985531"/>
    <w:rsid w:val="009969A1"/>
    <w:rsid w:val="00997B8D"/>
    <w:rsid w:val="00997D71"/>
    <w:rsid w:val="009A2A54"/>
    <w:rsid w:val="009A36A5"/>
    <w:rsid w:val="009B6113"/>
    <w:rsid w:val="009C6C4E"/>
    <w:rsid w:val="009D5901"/>
    <w:rsid w:val="009E577B"/>
    <w:rsid w:val="009F127B"/>
    <w:rsid w:val="00A01C8F"/>
    <w:rsid w:val="00A13D33"/>
    <w:rsid w:val="00A25AB2"/>
    <w:rsid w:val="00A32733"/>
    <w:rsid w:val="00A33742"/>
    <w:rsid w:val="00A34B9D"/>
    <w:rsid w:val="00A54FB8"/>
    <w:rsid w:val="00A6398D"/>
    <w:rsid w:val="00A656A1"/>
    <w:rsid w:val="00A76C69"/>
    <w:rsid w:val="00A87FA5"/>
    <w:rsid w:val="00A911AD"/>
    <w:rsid w:val="00A97C25"/>
    <w:rsid w:val="00AA7640"/>
    <w:rsid w:val="00AC01FE"/>
    <w:rsid w:val="00AC02EE"/>
    <w:rsid w:val="00AC1DD8"/>
    <w:rsid w:val="00AC3C17"/>
    <w:rsid w:val="00AC6AA7"/>
    <w:rsid w:val="00AC79B3"/>
    <w:rsid w:val="00AC7E47"/>
    <w:rsid w:val="00AD343D"/>
    <w:rsid w:val="00AE527A"/>
    <w:rsid w:val="00AE530E"/>
    <w:rsid w:val="00AE7014"/>
    <w:rsid w:val="00B05421"/>
    <w:rsid w:val="00B17442"/>
    <w:rsid w:val="00B21E6B"/>
    <w:rsid w:val="00B22E09"/>
    <w:rsid w:val="00B421FB"/>
    <w:rsid w:val="00B43DBD"/>
    <w:rsid w:val="00B53FF8"/>
    <w:rsid w:val="00B54970"/>
    <w:rsid w:val="00B666F2"/>
    <w:rsid w:val="00B72DD0"/>
    <w:rsid w:val="00B73277"/>
    <w:rsid w:val="00B845CE"/>
    <w:rsid w:val="00B855C3"/>
    <w:rsid w:val="00B945A9"/>
    <w:rsid w:val="00B94DA5"/>
    <w:rsid w:val="00B94FAA"/>
    <w:rsid w:val="00BB37E5"/>
    <w:rsid w:val="00BB3FC9"/>
    <w:rsid w:val="00BD3000"/>
    <w:rsid w:val="00C01274"/>
    <w:rsid w:val="00C02774"/>
    <w:rsid w:val="00C07BD5"/>
    <w:rsid w:val="00C07E28"/>
    <w:rsid w:val="00C24A5F"/>
    <w:rsid w:val="00C3499E"/>
    <w:rsid w:val="00C64955"/>
    <w:rsid w:val="00C649E5"/>
    <w:rsid w:val="00C65CE5"/>
    <w:rsid w:val="00CA6689"/>
    <w:rsid w:val="00CB0AD0"/>
    <w:rsid w:val="00CC42D7"/>
    <w:rsid w:val="00CC614D"/>
    <w:rsid w:val="00CC62A5"/>
    <w:rsid w:val="00CD47BB"/>
    <w:rsid w:val="00CE4DC5"/>
    <w:rsid w:val="00CE6D6C"/>
    <w:rsid w:val="00CE75F6"/>
    <w:rsid w:val="00CF4294"/>
    <w:rsid w:val="00D03372"/>
    <w:rsid w:val="00D13D10"/>
    <w:rsid w:val="00D23C7C"/>
    <w:rsid w:val="00D269FA"/>
    <w:rsid w:val="00D30384"/>
    <w:rsid w:val="00D31881"/>
    <w:rsid w:val="00D32094"/>
    <w:rsid w:val="00D34C94"/>
    <w:rsid w:val="00D51C60"/>
    <w:rsid w:val="00D562E1"/>
    <w:rsid w:val="00D670B6"/>
    <w:rsid w:val="00D7076D"/>
    <w:rsid w:val="00D76AA3"/>
    <w:rsid w:val="00D76BB3"/>
    <w:rsid w:val="00D835A6"/>
    <w:rsid w:val="00DA5805"/>
    <w:rsid w:val="00DB2465"/>
    <w:rsid w:val="00DB3389"/>
    <w:rsid w:val="00DC327C"/>
    <w:rsid w:val="00DD11B0"/>
    <w:rsid w:val="00DD5E50"/>
    <w:rsid w:val="00DE632C"/>
    <w:rsid w:val="00DE6A61"/>
    <w:rsid w:val="00DE707E"/>
    <w:rsid w:val="00DF71B1"/>
    <w:rsid w:val="00E02E7D"/>
    <w:rsid w:val="00E2051B"/>
    <w:rsid w:val="00E227CB"/>
    <w:rsid w:val="00E23719"/>
    <w:rsid w:val="00E43950"/>
    <w:rsid w:val="00E53B67"/>
    <w:rsid w:val="00E543F2"/>
    <w:rsid w:val="00E65B4A"/>
    <w:rsid w:val="00E65F13"/>
    <w:rsid w:val="00E72A12"/>
    <w:rsid w:val="00E74147"/>
    <w:rsid w:val="00E917DE"/>
    <w:rsid w:val="00E95961"/>
    <w:rsid w:val="00E9778C"/>
    <w:rsid w:val="00EA12CB"/>
    <w:rsid w:val="00EB320E"/>
    <w:rsid w:val="00EC17AE"/>
    <w:rsid w:val="00EE44A1"/>
    <w:rsid w:val="00EF02B5"/>
    <w:rsid w:val="00EF509F"/>
    <w:rsid w:val="00F00F6A"/>
    <w:rsid w:val="00F01FBD"/>
    <w:rsid w:val="00F107C8"/>
    <w:rsid w:val="00F13C8E"/>
    <w:rsid w:val="00F16F07"/>
    <w:rsid w:val="00F21968"/>
    <w:rsid w:val="00F31B83"/>
    <w:rsid w:val="00F320E6"/>
    <w:rsid w:val="00F34532"/>
    <w:rsid w:val="00F3678B"/>
    <w:rsid w:val="00F41A99"/>
    <w:rsid w:val="00F465D0"/>
    <w:rsid w:val="00F5253D"/>
    <w:rsid w:val="00F61EE4"/>
    <w:rsid w:val="00F61F5E"/>
    <w:rsid w:val="00F82332"/>
    <w:rsid w:val="00F8243F"/>
    <w:rsid w:val="00FA024C"/>
    <w:rsid w:val="00FA46F0"/>
    <w:rsid w:val="00FC0A2E"/>
    <w:rsid w:val="00FE0757"/>
    <w:rsid w:val="00FE249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github.com/mwaskom/seaborn"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hyperlink" Target="http://www.pnas.org/cgi/content/abstract/0509073102v1:0509073102" TargetMode="External"/><Relationship Id="rId10" Type="http://schemas.openxmlformats.org/officeDocument/2006/relationships/hyperlink" Target="https://climatologia.meteochile.gob.cl/application/index/productos/RE2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C6299B-4CF6-2C47-9898-2C21D59BE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14</Pages>
  <Words>7398</Words>
  <Characters>42175</Characters>
  <Application>Microsoft Macintosh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49475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42</cp:revision>
  <dcterms:created xsi:type="dcterms:W3CDTF">2018-07-12T17:08:00Z</dcterms:created>
  <dcterms:modified xsi:type="dcterms:W3CDTF">2018-07-16T14:12:00Z</dcterms:modified>
</cp:coreProperties>
</file>